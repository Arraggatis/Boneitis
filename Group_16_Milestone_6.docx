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9698CF" w14:textId="2EC327BA" w:rsidR="00BB7BCB" w:rsidRDefault="00BB7BCB" w:rsidP="00BB7BCB">
      <w:pPr>
        <w:pStyle w:val="Heading1"/>
        <w:rPr>
          <w:ins w:id="0" w:author="Connor Goudie" w:date="2016-04-03T23:09:00Z"/>
          <w:lang w:val="en-US" w:eastAsia="zh-CN"/>
        </w:rPr>
      </w:pPr>
      <w:bookmarkStart w:id="1" w:name="_Group_16_milestone"/>
      <w:bookmarkEnd w:id="1"/>
      <w:ins w:id="2" w:author="Connor Goudie" w:date="2016-04-03T23:09:00Z">
        <w:r>
          <w:rPr>
            <w:noProof/>
            <w:lang w:eastAsia="en-CA"/>
          </w:rPr>
          <w:drawing>
            <wp:anchor distT="0" distB="0" distL="114300" distR="114300" simplePos="0" relativeHeight="251670528" behindDoc="0" locked="0" layoutInCell="1" allowOverlap="1" wp14:anchorId="6FBA3777" wp14:editId="55EECE1C">
              <wp:simplePos x="0" y="0"/>
              <wp:positionH relativeFrom="column">
                <wp:posOffset>4168140</wp:posOffset>
              </wp:positionH>
              <wp:positionV relativeFrom="paragraph">
                <wp:posOffset>-520700</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Group 16 milestone 6</w:t>
        </w:r>
      </w:ins>
    </w:p>
    <w:p w14:paraId="6F710042" w14:textId="77777777" w:rsidR="00BB7BCB" w:rsidRDefault="00BB7BCB" w:rsidP="00BB7BCB">
      <w:pPr>
        <w:rPr>
          <w:ins w:id="3" w:author="Connor Goudie" w:date="2016-04-03T23:09:00Z"/>
          <w:lang w:val="en-US" w:eastAsia="zh-CN"/>
        </w:rPr>
      </w:pPr>
      <w:ins w:id="4" w:author="Connor Goudie" w:date="2016-04-03T23:09: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w:t>
        </w:r>
        <w:r w:rsidRPr="007C037E">
          <w:rPr>
            <w:rStyle w:val="Hyperlink"/>
            <w:lang w:val="en-US" w:eastAsia="zh-CN"/>
          </w:rPr>
          <w:t>s</w:t>
        </w:r>
        <w:r w:rsidRPr="007C037E">
          <w:rPr>
            <w:rStyle w:val="Hyperlink"/>
            <w:lang w:val="en-US" w:eastAsia="zh-CN"/>
          </w:rPr>
          <w:t>tone 1</w:t>
        </w:r>
        <w:r>
          <w:rPr>
            <w:lang w:val="en-US" w:eastAsia="zh-CN"/>
          </w:rPr>
          <w:fldChar w:fldCharType="end"/>
        </w:r>
      </w:ins>
    </w:p>
    <w:p w14:paraId="5D23D39E" w14:textId="77777777" w:rsidR="00BB7BCB" w:rsidRDefault="00BB7BCB" w:rsidP="00BB7BCB">
      <w:pPr>
        <w:rPr>
          <w:ins w:id="5" w:author="Connor Goudie" w:date="2016-04-03T23:09:00Z"/>
          <w:lang w:val="en-US" w:eastAsia="zh-CN"/>
        </w:rPr>
      </w:pPr>
      <w:ins w:id="6" w:author="Connor Goudie" w:date="2016-04-03T23:09: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w:t>
        </w:r>
        <w:r w:rsidRPr="007C037E">
          <w:rPr>
            <w:rStyle w:val="Hyperlink"/>
            <w:lang w:val="en-US" w:eastAsia="zh-CN"/>
          </w:rPr>
          <w:t>o</w:t>
        </w:r>
        <w:r w:rsidRPr="007C037E">
          <w:rPr>
            <w:rStyle w:val="Hyperlink"/>
            <w:lang w:val="en-US" w:eastAsia="zh-CN"/>
          </w:rPr>
          <w:t>ne 2</w:t>
        </w:r>
        <w:r>
          <w:rPr>
            <w:lang w:val="en-US" w:eastAsia="zh-CN"/>
          </w:rPr>
          <w:fldChar w:fldCharType="end"/>
        </w:r>
      </w:ins>
    </w:p>
    <w:p w14:paraId="427A471D" w14:textId="77777777" w:rsidR="00BB7BCB" w:rsidRDefault="00BB7BCB" w:rsidP="00BB7BCB">
      <w:pPr>
        <w:rPr>
          <w:ins w:id="7" w:author="Connor Goudie" w:date="2016-04-03T23:09:00Z"/>
          <w:lang w:val="en-US" w:eastAsia="zh-CN"/>
        </w:rPr>
      </w:pPr>
      <w:ins w:id="8" w:author="Connor Goudie" w:date="2016-04-03T23:09: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w:t>
        </w:r>
        <w:r w:rsidRPr="0009599E">
          <w:rPr>
            <w:rStyle w:val="Hyperlink"/>
            <w:lang w:val="en-US" w:eastAsia="zh-CN"/>
          </w:rPr>
          <w:t>n</w:t>
        </w:r>
        <w:r w:rsidRPr="0009599E">
          <w:rPr>
            <w:rStyle w:val="Hyperlink"/>
            <w:lang w:val="en-US" w:eastAsia="zh-CN"/>
          </w:rPr>
          <w:t>e 3</w:t>
        </w:r>
        <w:r>
          <w:rPr>
            <w:lang w:val="en-US" w:eastAsia="zh-CN"/>
          </w:rPr>
          <w:fldChar w:fldCharType="end"/>
        </w:r>
      </w:ins>
    </w:p>
    <w:p w14:paraId="680700E5" w14:textId="77777777" w:rsidR="00BB7BCB" w:rsidRPr="006821F3" w:rsidRDefault="00BB7BCB" w:rsidP="00BB7BCB">
      <w:pPr>
        <w:rPr>
          <w:ins w:id="9" w:author="Connor Goudie" w:date="2016-04-03T23:09:00Z"/>
          <w:lang w:val="en-US" w:eastAsia="zh-CN"/>
        </w:rPr>
      </w:pPr>
      <w:ins w:id="10" w:author="Connor Goudie" w:date="2016-04-03T23:09:00Z">
        <w:r>
          <w:rPr>
            <w:lang w:val="en-US" w:eastAsia="zh-CN"/>
          </w:rPr>
          <w:t xml:space="preserve">Appendix 4: </w:t>
        </w:r>
        <w:r>
          <w:rPr>
            <w:lang w:val="en-US" w:eastAsia="zh-CN"/>
          </w:rPr>
          <w:fldChar w:fldCharType="begin"/>
        </w:r>
        <w:r>
          <w:rPr>
            <w:lang w:val="en-US" w:eastAsia="zh-CN"/>
          </w:rPr>
          <w:instrText xml:space="preserve"> HYPERLINK  \l "_Group_16:_Milestone" </w:instrText>
        </w:r>
        <w:r>
          <w:rPr>
            <w:lang w:val="en-US" w:eastAsia="zh-CN"/>
          </w:rPr>
          <w:fldChar w:fldCharType="separate"/>
        </w:r>
        <w:r w:rsidRPr="00086ACE">
          <w:rPr>
            <w:rStyle w:val="Hyperlink"/>
            <w:lang w:val="en-US" w:eastAsia="zh-CN"/>
          </w:rPr>
          <w:t>Mileston</w:t>
        </w:r>
        <w:r w:rsidRPr="00086ACE">
          <w:rPr>
            <w:rStyle w:val="Hyperlink"/>
            <w:lang w:val="en-US" w:eastAsia="zh-CN"/>
          </w:rPr>
          <w:t>e</w:t>
        </w:r>
        <w:r w:rsidRPr="00086ACE">
          <w:rPr>
            <w:rStyle w:val="Hyperlink"/>
            <w:lang w:val="en-US" w:eastAsia="zh-CN"/>
          </w:rPr>
          <w:t xml:space="preserve"> 4</w:t>
        </w:r>
        <w:r>
          <w:rPr>
            <w:lang w:val="en-US" w:eastAsia="zh-CN"/>
          </w:rPr>
          <w:fldChar w:fldCharType="end"/>
        </w:r>
      </w:ins>
    </w:p>
    <w:p w14:paraId="2045584B" w14:textId="73232BBB" w:rsidR="00BB7BCB" w:rsidRDefault="00BB7BCB">
      <w:pPr>
        <w:rPr>
          <w:ins w:id="11" w:author="Connor Goudie" w:date="2016-04-03T23:09:00Z"/>
          <w:lang w:val="en-US" w:eastAsia="zh-CN"/>
        </w:rPr>
      </w:pPr>
      <w:ins w:id="12" w:author="Connor Goudie" w:date="2016-04-03T23:09:00Z">
        <w:r>
          <w:rPr>
            <w:lang w:val="en-US" w:eastAsia="zh-CN"/>
          </w:rPr>
          <w:t xml:space="preserve">Appendix 5: </w:t>
        </w:r>
      </w:ins>
      <w:ins w:id="13" w:author="Connor Goudie" w:date="2016-04-03T23:11:00Z">
        <w:r w:rsidR="00B72C1A">
          <w:rPr>
            <w:lang w:val="en-US" w:eastAsia="zh-CN"/>
          </w:rPr>
          <w:fldChar w:fldCharType="begin"/>
        </w:r>
        <w:r w:rsidR="00B72C1A">
          <w:rPr>
            <w:lang w:val="en-US" w:eastAsia="zh-CN"/>
          </w:rPr>
          <w:instrText xml:space="preserve"> HYPERLINK  \l "_Group_16_milestone_1" </w:instrText>
        </w:r>
        <w:r w:rsidR="00B72C1A">
          <w:rPr>
            <w:lang w:val="en-US" w:eastAsia="zh-CN"/>
          </w:rPr>
        </w:r>
        <w:r w:rsidR="00B72C1A">
          <w:rPr>
            <w:lang w:val="en-US" w:eastAsia="zh-CN"/>
          </w:rPr>
          <w:fldChar w:fldCharType="separate"/>
        </w:r>
        <w:r w:rsidR="00B72C1A" w:rsidRPr="00B72C1A">
          <w:rPr>
            <w:rStyle w:val="Hyperlink"/>
            <w:lang w:val="en-US" w:eastAsia="zh-CN"/>
            <w:rPrChange w:id="14" w:author="Connor Goudie" w:date="2016-04-03T23:11:00Z">
              <w:rPr>
                <w:lang w:val="en-US" w:eastAsia="zh-CN"/>
              </w:rPr>
            </w:rPrChange>
          </w:rPr>
          <w:t>Milesto</w:t>
        </w:r>
        <w:r w:rsidR="00B72C1A" w:rsidRPr="00B72C1A">
          <w:rPr>
            <w:rStyle w:val="Hyperlink"/>
            <w:lang w:val="en-US" w:eastAsia="zh-CN"/>
            <w:rPrChange w:id="15" w:author="Connor Goudie" w:date="2016-04-03T23:11:00Z">
              <w:rPr>
                <w:lang w:val="en-US" w:eastAsia="zh-CN"/>
              </w:rPr>
            </w:rPrChange>
          </w:rPr>
          <w:t>n</w:t>
        </w:r>
        <w:r w:rsidR="00B72C1A" w:rsidRPr="00B72C1A">
          <w:rPr>
            <w:rStyle w:val="Hyperlink"/>
            <w:lang w:val="en-US" w:eastAsia="zh-CN"/>
            <w:rPrChange w:id="16" w:author="Connor Goudie" w:date="2016-04-03T23:11:00Z">
              <w:rPr>
                <w:lang w:val="en-US" w:eastAsia="zh-CN"/>
              </w:rPr>
            </w:rPrChange>
          </w:rPr>
          <w:t>e 5</w:t>
        </w:r>
        <w:r w:rsidR="00B72C1A">
          <w:rPr>
            <w:lang w:val="en-US" w:eastAsia="zh-CN"/>
          </w:rPr>
          <w:fldChar w:fldCharType="end"/>
        </w:r>
      </w:ins>
    </w:p>
    <w:p w14:paraId="4EA1A467" w14:textId="77777777" w:rsidR="00B72C1A" w:rsidRDefault="00B72C1A">
      <w:pPr>
        <w:rPr>
          <w:ins w:id="17" w:author="Connor Goudie" w:date="2016-04-03T23:12:00Z"/>
          <w:lang w:val="en-US" w:eastAsia="zh-CN"/>
        </w:rPr>
      </w:pPr>
    </w:p>
    <w:p w14:paraId="2A2CE5F3" w14:textId="77777777" w:rsidR="00B72C1A" w:rsidRDefault="00B72C1A" w:rsidP="00B72C1A">
      <w:pPr>
        <w:rPr>
          <w:ins w:id="18" w:author="Connor Goudie" w:date="2016-04-03T23:12:00Z"/>
          <w:b/>
          <w:lang w:val="en-US" w:eastAsia="zh-CN"/>
        </w:rPr>
      </w:pPr>
      <w:ins w:id="19" w:author="Connor Goudie" w:date="2016-04-03T23:12:00Z">
        <w:r>
          <w:rPr>
            <w:lang w:val="en-US" w:eastAsia="zh-CN"/>
          </w:rPr>
          <w:fldChar w:fldCharType="begin"/>
        </w:r>
        <w:r>
          <w:rPr>
            <w:lang w:val="en-US" w:eastAsia="zh-CN"/>
          </w:rPr>
          <w:instrText xml:space="preserve"> HYPERLINK "</w:instrText>
        </w:r>
        <w:r w:rsidRPr="00947D1A">
          <w:rPr>
            <w:lang w:val="en-US" w:eastAsia="zh-CN"/>
          </w:rPr>
          <w:instrText>https://students.bcitdev.com/A00850950/G16/html/index.</w:instrText>
        </w:r>
        <w:r>
          <w:rPr>
            <w:lang w:val="en-US" w:eastAsia="zh-CN"/>
          </w:rPr>
          <w:instrText xml:space="preserve">php" </w:instrText>
        </w:r>
        <w:r>
          <w:rPr>
            <w:lang w:val="en-US" w:eastAsia="zh-CN"/>
          </w:rPr>
          <w:fldChar w:fldCharType="separate"/>
        </w:r>
        <w:r w:rsidRPr="00947D1A">
          <w:rPr>
            <w:rStyle w:val="Hyperlink"/>
            <w:lang w:val="en-US" w:eastAsia="zh-CN"/>
          </w:rPr>
          <w:t>https://students.bcitdev.com/A00850950/G16/html/index.</w:t>
        </w:r>
        <w:r w:rsidRPr="0045377C">
          <w:rPr>
            <w:rStyle w:val="Hyperlink"/>
            <w:lang w:val="en-US" w:eastAsia="zh-CN"/>
          </w:rPr>
          <w:t>php</w:t>
        </w:r>
        <w:r>
          <w:rPr>
            <w:lang w:val="en-US" w:eastAsia="zh-CN"/>
          </w:rPr>
          <w:fldChar w:fldCharType="end"/>
        </w:r>
      </w:ins>
    </w:p>
    <w:p w14:paraId="5E000CE6" w14:textId="4FF5CAEF" w:rsidR="00B72C1A" w:rsidRDefault="00B72C1A" w:rsidP="00B72C1A">
      <w:pPr>
        <w:rPr>
          <w:ins w:id="20" w:author="Connor Goudie" w:date="2016-04-03T23:12:00Z"/>
          <w:b/>
          <w:lang w:val="en-US" w:eastAsia="zh-CN"/>
        </w:rPr>
      </w:pPr>
      <w:ins w:id="21" w:author="Connor Goudie" w:date="2016-04-03T23:12:00Z">
        <w:r>
          <w:rPr>
            <w:b/>
            <w:lang w:val="en-US" w:eastAsia="zh-CN"/>
          </w:rPr>
          <w:t xml:space="preserve">Outstanding issues: </w:t>
        </w:r>
        <w:r>
          <w:rPr>
            <w:b/>
            <w:lang w:val="en-US" w:eastAsia="zh-CN"/>
          </w:rPr>
          <w:t>None.</w:t>
        </w:r>
      </w:ins>
    </w:p>
    <w:p w14:paraId="6C909773" w14:textId="5D600558" w:rsidR="00B72C1A" w:rsidRDefault="00B72C1A">
      <w:pPr>
        <w:rPr>
          <w:ins w:id="22" w:author="Connor Goudie" w:date="2016-04-03T23:13:00Z"/>
          <w:lang w:val="en-US" w:eastAsia="zh-CN"/>
        </w:rPr>
      </w:pPr>
    </w:p>
    <w:p w14:paraId="020F1363" w14:textId="5C30D7E2" w:rsidR="00B72C1A" w:rsidRDefault="00B72C1A" w:rsidP="00B72C1A">
      <w:pPr>
        <w:rPr>
          <w:ins w:id="23" w:author="Connor Goudie" w:date="2016-04-03T23:13:00Z"/>
          <w:b/>
          <w:lang w:val="en-US" w:eastAsia="zh-CN"/>
        </w:rPr>
      </w:pPr>
      <w:ins w:id="24" w:author="Connor Goudie" w:date="2016-04-03T23:13:00Z">
        <w:r>
          <w:rPr>
            <w:b/>
            <w:lang w:val="en-US" w:eastAsia="zh-CN"/>
          </w:rPr>
          <w:t>Items completed for this milestone:</w:t>
        </w:r>
      </w:ins>
    </w:p>
    <w:p w14:paraId="58D6E2F9" w14:textId="17592C1B" w:rsidR="00B72C1A" w:rsidRPr="00B72C1A" w:rsidRDefault="00B72C1A" w:rsidP="00B72C1A">
      <w:pPr>
        <w:pStyle w:val="ListParagraph"/>
        <w:numPr>
          <w:ilvl w:val="0"/>
          <w:numId w:val="17"/>
        </w:numPr>
        <w:rPr>
          <w:ins w:id="25" w:author="Connor Goudie" w:date="2016-04-03T23:13:00Z"/>
          <w:lang w:val="en-US" w:eastAsia="zh-CN"/>
          <w:rPrChange w:id="26" w:author="Connor Goudie" w:date="2016-04-03T23:16:00Z">
            <w:rPr>
              <w:ins w:id="27" w:author="Connor Goudie" w:date="2016-04-03T23:13:00Z"/>
              <w:lang w:val="en-US" w:eastAsia="zh-CN"/>
            </w:rPr>
          </w:rPrChange>
        </w:rPr>
        <w:pPrChange w:id="28" w:author="Connor Goudie" w:date="2016-04-03T23:16:00Z">
          <w:pPr/>
        </w:pPrChange>
      </w:pPr>
      <w:ins w:id="29" w:author="Connor Goudie" w:date="2016-04-03T23:13:00Z">
        <w:r w:rsidRPr="00B72C1A">
          <w:rPr>
            <w:lang w:val="en-US" w:eastAsia="zh-CN"/>
            <w:rPrChange w:id="30" w:author="Connor Goudie" w:date="2016-04-03T23:16:00Z">
              <w:rPr>
                <w:lang w:val="en-US" w:eastAsia="zh-CN"/>
              </w:rPr>
            </w:rPrChange>
          </w:rPr>
          <w:t>Power point slides.</w:t>
        </w:r>
      </w:ins>
    </w:p>
    <w:p w14:paraId="774D0A01" w14:textId="01B8C49D" w:rsidR="00B72C1A" w:rsidRPr="00B72C1A" w:rsidRDefault="00B72C1A" w:rsidP="00B72C1A">
      <w:pPr>
        <w:pStyle w:val="ListParagraph"/>
        <w:numPr>
          <w:ilvl w:val="0"/>
          <w:numId w:val="17"/>
        </w:numPr>
        <w:rPr>
          <w:ins w:id="31" w:author="Connor Goudie" w:date="2016-04-03T23:13:00Z"/>
          <w:lang w:val="en-US" w:eastAsia="zh-CN"/>
          <w:rPrChange w:id="32" w:author="Connor Goudie" w:date="2016-04-03T23:16:00Z">
            <w:rPr>
              <w:ins w:id="33" w:author="Connor Goudie" w:date="2016-04-03T23:13:00Z"/>
              <w:lang w:val="en-US" w:eastAsia="zh-CN"/>
            </w:rPr>
          </w:rPrChange>
        </w:rPr>
        <w:pPrChange w:id="34" w:author="Connor Goudie" w:date="2016-04-03T23:16:00Z">
          <w:pPr/>
        </w:pPrChange>
      </w:pPr>
      <w:ins w:id="35" w:author="Connor Goudie" w:date="2016-04-03T23:13:00Z">
        <w:r w:rsidRPr="00B72C1A">
          <w:rPr>
            <w:lang w:val="en-US" w:eastAsia="zh-CN"/>
            <w:rPrChange w:id="36" w:author="Connor Goudie" w:date="2016-04-03T23:16:00Z">
              <w:rPr>
                <w:lang w:val="en-US" w:eastAsia="zh-CN"/>
              </w:rPr>
            </w:rPrChange>
          </w:rPr>
          <w:t>All website content was added, all images are finalized</w:t>
        </w:r>
      </w:ins>
    </w:p>
    <w:p w14:paraId="6851E59A" w14:textId="50BAD9AF" w:rsidR="00B72C1A" w:rsidRPr="00B72C1A" w:rsidRDefault="00B72C1A" w:rsidP="00B72C1A">
      <w:pPr>
        <w:pStyle w:val="ListParagraph"/>
        <w:numPr>
          <w:ilvl w:val="0"/>
          <w:numId w:val="17"/>
        </w:numPr>
        <w:rPr>
          <w:ins w:id="37" w:author="Connor Goudie" w:date="2016-04-03T23:13:00Z"/>
          <w:lang w:val="en-US" w:eastAsia="zh-CN"/>
          <w:rPrChange w:id="38" w:author="Connor Goudie" w:date="2016-04-03T23:16:00Z">
            <w:rPr>
              <w:ins w:id="39" w:author="Connor Goudie" w:date="2016-04-03T23:13:00Z"/>
              <w:lang w:val="en-US" w:eastAsia="zh-CN"/>
            </w:rPr>
          </w:rPrChange>
        </w:rPr>
        <w:pPrChange w:id="40" w:author="Connor Goudie" w:date="2016-04-03T23:16:00Z">
          <w:pPr/>
        </w:pPrChange>
      </w:pPr>
      <w:ins w:id="41" w:author="Connor Goudie" w:date="2016-04-03T23:13:00Z">
        <w:r w:rsidRPr="00B72C1A">
          <w:rPr>
            <w:lang w:val="en-US" w:eastAsia="zh-CN"/>
            <w:rPrChange w:id="42" w:author="Connor Goudie" w:date="2016-04-03T23:16:00Z">
              <w:rPr>
                <w:lang w:val="en-US" w:eastAsia="zh-CN"/>
              </w:rPr>
            </w:rPrChange>
          </w:rPr>
          <w:t>General website polish</w:t>
        </w:r>
      </w:ins>
    </w:p>
    <w:p w14:paraId="3FE0EAD0" w14:textId="77777777" w:rsidR="00B72C1A" w:rsidRDefault="00B72C1A">
      <w:pPr>
        <w:rPr>
          <w:ins w:id="43" w:author="Connor Goudie" w:date="2016-04-03T23:14:00Z"/>
          <w:lang w:val="en-US" w:eastAsia="zh-CN"/>
        </w:rPr>
      </w:pPr>
    </w:p>
    <w:p w14:paraId="7A604D10" w14:textId="199DABE0" w:rsidR="00B72C1A" w:rsidRPr="00B72C1A" w:rsidRDefault="00B72C1A" w:rsidP="00B72C1A">
      <w:pPr>
        <w:rPr>
          <w:ins w:id="44" w:author="Connor Goudie" w:date="2016-04-03T23:14:00Z"/>
          <w:lang w:val="en-US" w:eastAsia="zh-CN"/>
          <w:rPrChange w:id="45" w:author="Connor Goudie" w:date="2016-04-03T23:16:00Z">
            <w:rPr>
              <w:ins w:id="46" w:author="Connor Goudie" w:date="2016-04-03T23:14:00Z"/>
              <w:b/>
              <w:lang w:val="en-US" w:eastAsia="zh-CN"/>
            </w:rPr>
          </w:rPrChange>
        </w:rPr>
      </w:pPr>
      <w:ins w:id="47" w:author="Connor Goudie" w:date="2016-04-03T23:14:00Z">
        <w:r>
          <w:rPr>
            <w:b/>
            <w:lang w:val="en-US" w:eastAsia="zh-CN"/>
          </w:rPr>
          <w:t>Lessons learned from this project:</w:t>
        </w:r>
      </w:ins>
    </w:p>
    <w:p w14:paraId="50D77EF9" w14:textId="24BB691F" w:rsidR="00B72C1A" w:rsidRPr="00B72C1A" w:rsidRDefault="00B72C1A" w:rsidP="00B72C1A">
      <w:pPr>
        <w:pStyle w:val="ListParagraph"/>
        <w:numPr>
          <w:ilvl w:val="0"/>
          <w:numId w:val="16"/>
        </w:numPr>
        <w:rPr>
          <w:ins w:id="48" w:author="Connor Goudie" w:date="2016-04-03T23:14:00Z"/>
          <w:lang w:val="en-US" w:eastAsia="zh-CN"/>
          <w:rPrChange w:id="49" w:author="Connor Goudie" w:date="2016-04-03T23:16:00Z">
            <w:rPr>
              <w:ins w:id="50" w:author="Connor Goudie" w:date="2016-04-03T23:14:00Z"/>
              <w:b/>
              <w:lang w:val="en-US" w:eastAsia="zh-CN"/>
            </w:rPr>
          </w:rPrChange>
        </w:rPr>
        <w:pPrChange w:id="51" w:author="Connor Goudie" w:date="2016-04-03T23:14:00Z">
          <w:pPr/>
        </w:pPrChange>
      </w:pPr>
      <w:ins w:id="52" w:author="Connor Goudie" w:date="2016-04-03T23:14:00Z">
        <w:r w:rsidRPr="00B72C1A">
          <w:rPr>
            <w:lang w:val="en-US" w:eastAsia="zh-CN"/>
            <w:rPrChange w:id="53" w:author="Connor Goudie" w:date="2016-04-03T23:16:00Z">
              <w:rPr>
                <w:b/>
                <w:lang w:val="en-US" w:eastAsia="zh-CN"/>
              </w:rPr>
            </w:rPrChange>
          </w:rPr>
          <w:t>How to make a fluid and responsive website</w:t>
        </w:r>
      </w:ins>
    </w:p>
    <w:p w14:paraId="44BC9078" w14:textId="099444C8" w:rsidR="00B72C1A" w:rsidRPr="00B72C1A" w:rsidRDefault="00B72C1A" w:rsidP="00B72C1A">
      <w:pPr>
        <w:pStyle w:val="ListParagraph"/>
        <w:numPr>
          <w:ilvl w:val="0"/>
          <w:numId w:val="16"/>
        </w:numPr>
        <w:rPr>
          <w:ins w:id="54" w:author="Connor Goudie" w:date="2016-04-03T23:15:00Z"/>
          <w:lang w:val="en-US" w:eastAsia="zh-CN"/>
          <w:rPrChange w:id="55" w:author="Connor Goudie" w:date="2016-04-03T23:16:00Z">
            <w:rPr>
              <w:ins w:id="56" w:author="Connor Goudie" w:date="2016-04-03T23:15:00Z"/>
              <w:b/>
              <w:lang w:val="en-US" w:eastAsia="zh-CN"/>
            </w:rPr>
          </w:rPrChange>
        </w:rPr>
        <w:pPrChange w:id="57" w:author="Connor Goudie" w:date="2016-04-03T23:14:00Z">
          <w:pPr/>
        </w:pPrChange>
      </w:pPr>
      <w:ins w:id="58" w:author="Connor Goudie" w:date="2016-04-03T23:15:00Z">
        <w:r w:rsidRPr="00B72C1A">
          <w:rPr>
            <w:lang w:val="en-US" w:eastAsia="zh-CN"/>
            <w:rPrChange w:id="59" w:author="Connor Goudie" w:date="2016-04-03T23:16:00Z">
              <w:rPr>
                <w:b/>
                <w:lang w:val="en-US" w:eastAsia="zh-CN"/>
              </w:rPr>
            </w:rPrChange>
          </w:rPr>
          <w:t>Flex box and how useful it is in web design</w:t>
        </w:r>
      </w:ins>
    </w:p>
    <w:p w14:paraId="181F5F3C" w14:textId="5A14080E" w:rsidR="00B72C1A" w:rsidRPr="00B72C1A" w:rsidRDefault="00B72C1A" w:rsidP="00B72C1A">
      <w:pPr>
        <w:pStyle w:val="ListParagraph"/>
        <w:numPr>
          <w:ilvl w:val="0"/>
          <w:numId w:val="16"/>
        </w:numPr>
        <w:rPr>
          <w:ins w:id="60" w:author="Connor Goudie" w:date="2016-04-03T23:15:00Z"/>
          <w:lang w:val="en-US" w:eastAsia="zh-CN"/>
          <w:rPrChange w:id="61" w:author="Connor Goudie" w:date="2016-04-03T23:16:00Z">
            <w:rPr>
              <w:ins w:id="62" w:author="Connor Goudie" w:date="2016-04-03T23:15:00Z"/>
              <w:b/>
              <w:lang w:val="en-US" w:eastAsia="zh-CN"/>
            </w:rPr>
          </w:rPrChange>
        </w:rPr>
        <w:pPrChange w:id="63" w:author="Connor Goudie" w:date="2016-04-03T23:14:00Z">
          <w:pPr/>
        </w:pPrChange>
      </w:pPr>
      <w:ins w:id="64" w:author="Connor Goudie" w:date="2016-04-03T23:15:00Z">
        <w:r w:rsidRPr="00B72C1A">
          <w:rPr>
            <w:lang w:val="en-US" w:eastAsia="zh-CN"/>
            <w:rPrChange w:id="65" w:author="Connor Goudie" w:date="2016-04-03T23:16:00Z">
              <w:rPr>
                <w:b/>
                <w:lang w:val="en-US" w:eastAsia="zh-CN"/>
              </w:rPr>
            </w:rPrChange>
          </w:rPr>
          <w:t>Form validation with javascript</w:t>
        </w:r>
      </w:ins>
    </w:p>
    <w:p w14:paraId="4D85D7C7" w14:textId="3762120F" w:rsidR="00B72C1A" w:rsidRPr="00B72C1A" w:rsidRDefault="00B72C1A" w:rsidP="00B72C1A">
      <w:pPr>
        <w:pStyle w:val="ListParagraph"/>
        <w:numPr>
          <w:ilvl w:val="0"/>
          <w:numId w:val="16"/>
        </w:numPr>
        <w:rPr>
          <w:ins w:id="66" w:author="Connor Goudie" w:date="2016-04-03T23:14:00Z"/>
          <w:lang w:val="en-US" w:eastAsia="zh-CN"/>
          <w:rPrChange w:id="67" w:author="Connor Goudie" w:date="2016-04-03T23:16:00Z">
            <w:rPr>
              <w:ins w:id="68" w:author="Connor Goudie" w:date="2016-04-03T23:14:00Z"/>
              <w:lang w:val="en-US" w:eastAsia="zh-CN"/>
            </w:rPr>
          </w:rPrChange>
        </w:rPr>
        <w:pPrChange w:id="69" w:author="Connor Goudie" w:date="2016-04-03T23:14:00Z">
          <w:pPr/>
        </w:pPrChange>
      </w:pPr>
      <w:ins w:id="70" w:author="Connor Goudie" w:date="2016-04-03T23:15:00Z">
        <w:r w:rsidRPr="00B72C1A">
          <w:rPr>
            <w:lang w:val="en-US" w:eastAsia="zh-CN"/>
            <w:rPrChange w:id="71" w:author="Connor Goudie" w:date="2016-04-03T23:16:00Z">
              <w:rPr>
                <w:b/>
                <w:lang w:val="en-US" w:eastAsia="zh-CN"/>
              </w:rPr>
            </w:rPrChange>
          </w:rPr>
          <w:t>Accessing database using php and MySQL</w:t>
        </w:r>
      </w:ins>
    </w:p>
    <w:p w14:paraId="6FD6978D" w14:textId="091C3158" w:rsidR="00B72C1A" w:rsidRDefault="00B72C1A" w:rsidP="00B72C1A">
      <w:pPr>
        <w:rPr>
          <w:ins w:id="72" w:author="Connor Goudie" w:date="2016-04-03T23:14:00Z"/>
          <w:b/>
          <w:lang w:val="en-US" w:eastAsia="zh-CN"/>
        </w:rPr>
      </w:pPr>
      <w:ins w:id="73" w:author="Connor Goudie" w:date="2016-04-03T23:14:00Z">
        <w:r>
          <w:rPr>
            <w:b/>
            <w:lang w:val="en-US" w:eastAsia="zh-CN"/>
          </w:rPr>
          <w:t>What we would have done differently:</w:t>
        </w:r>
      </w:ins>
    </w:p>
    <w:p w14:paraId="2DFEBB3C" w14:textId="73AD93AB" w:rsidR="00B72C1A" w:rsidRDefault="00DA1DE1" w:rsidP="00B72C1A">
      <w:pPr>
        <w:pStyle w:val="ListParagraph"/>
        <w:numPr>
          <w:ilvl w:val="0"/>
          <w:numId w:val="16"/>
        </w:numPr>
        <w:rPr>
          <w:ins w:id="74" w:author="Connor Goudie" w:date="2016-04-03T23:19:00Z"/>
          <w:lang w:val="en-US" w:eastAsia="zh-CN"/>
        </w:rPr>
        <w:pPrChange w:id="75" w:author="Connor Goudie" w:date="2016-04-03T23:17:00Z">
          <w:pPr/>
        </w:pPrChange>
      </w:pPr>
      <w:ins w:id="76" w:author="Connor Goudie" w:date="2016-04-03T23:18:00Z">
        <w:r>
          <w:rPr>
            <w:lang w:val="en-US" w:eastAsia="zh-CN"/>
          </w:rPr>
          <w:t>Use flex box earlier in our website development</w:t>
        </w:r>
      </w:ins>
    </w:p>
    <w:p w14:paraId="650705D3" w14:textId="61E72916" w:rsidR="00DA1DE1" w:rsidRDefault="00DA1DE1" w:rsidP="00B72C1A">
      <w:pPr>
        <w:pStyle w:val="ListParagraph"/>
        <w:numPr>
          <w:ilvl w:val="0"/>
          <w:numId w:val="16"/>
        </w:numPr>
        <w:rPr>
          <w:ins w:id="77" w:author="Connor Goudie" w:date="2016-04-03T23:20:00Z"/>
          <w:lang w:val="en-US" w:eastAsia="zh-CN"/>
        </w:rPr>
        <w:pPrChange w:id="78" w:author="Connor Goudie" w:date="2016-04-03T23:17:00Z">
          <w:pPr/>
        </w:pPrChange>
      </w:pPr>
      <w:ins w:id="79" w:author="Connor Goudie" w:date="2016-04-03T23:20:00Z">
        <w:r>
          <w:rPr>
            <w:lang w:val="en-US" w:eastAsia="zh-CN"/>
          </w:rPr>
          <w:t>Build for a responsive design at the very start</w:t>
        </w:r>
      </w:ins>
    </w:p>
    <w:p w14:paraId="7C201A43" w14:textId="769647C6" w:rsidR="00DA1DE1" w:rsidRDefault="00DA1DE1" w:rsidP="00B72C1A">
      <w:pPr>
        <w:pStyle w:val="ListParagraph"/>
        <w:numPr>
          <w:ilvl w:val="0"/>
          <w:numId w:val="16"/>
        </w:numPr>
        <w:rPr>
          <w:ins w:id="80" w:author="Connor Goudie" w:date="2016-04-03T23:22:00Z"/>
          <w:lang w:val="en-US" w:eastAsia="zh-CN"/>
        </w:rPr>
        <w:pPrChange w:id="81" w:author="Connor Goudie" w:date="2016-04-03T23:17:00Z">
          <w:pPr/>
        </w:pPrChange>
      </w:pPr>
      <w:ins w:id="82" w:author="Connor Goudie" w:date="2016-04-03T23:20:00Z">
        <w:r>
          <w:rPr>
            <w:lang w:val="en-US" w:eastAsia="zh-CN"/>
          </w:rPr>
          <w:t>Plan ahead more thoroughly for our website</w:t>
        </w:r>
      </w:ins>
      <w:ins w:id="83" w:author="Connor Goudie" w:date="2016-04-03T23:21:00Z">
        <w:r>
          <w:rPr>
            <w:lang w:val="en-US" w:eastAsia="zh-CN"/>
          </w:rPr>
          <w:t>’</w:t>
        </w:r>
      </w:ins>
      <w:ins w:id="84" w:author="Connor Goudie" w:date="2016-04-03T23:20:00Z">
        <w:r>
          <w:rPr>
            <w:lang w:val="en-US" w:eastAsia="zh-CN"/>
          </w:rPr>
          <w:t>s layout</w:t>
        </w:r>
      </w:ins>
    </w:p>
    <w:p w14:paraId="7E4C6FDC" w14:textId="59CF8D9B" w:rsidR="00DA1DE1" w:rsidRDefault="00DA1DE1" w:rsidP="00B72C1A">
      <w:pPr>
        <w:pStyle w:val="ListParagraph"/>
        <w:numPr>
          <w:ilvl w:val="0"/>
          <w:numId w:val="16"/>
        </w:numPr>
        <w:rPr>
          <w:ins w:id="85" w:author="Connor Goudie" w:date="2016-04-03T23:18:00Z"/>
          <w:lang w:val="en-US" w:eastAsia="zh-CN"/>
        </w:rPr>
        <w:pPrChange w:id="86" w:author="Connor Goudie" w:date="2016-04-03T23:17:00Z">
          <w:pPr/>
        </w:pPrChange>
      </w:pPr>
      <w:ins w:id="87" w:author="Connor Goudie" w:date="2016-04-03T23:22:00Z">
        <w:r>
          <w:rPr>
            <w:lang w:val="en-US" w:eastAsia="zh-CN"/>
          </w:rPr>
          <w:t>Use our own database to send catering requests</w:t>
        </w:r>
      </w:ins>
      <w:bookmarkStart w:id="88" w:name="_GoBack"/>
      <w:bookmarkEnd w:id="88"/>
    </w:p>
    <w:p w14:paraId="38B5554F" w14:textId="7D72EEDA" w:rsidR="00BB7BCB" w:rsidRPr="00B72C1A" w:rsidRDefault="00BB7BCB" w:rsidP="00B72C1A">
      <w:pPr>
        <w:pStyle w:val="ListParagraph"/>
        <w:numPr>
          <w:ilvl w:val="0"/>
          <w:numId w:val="16"/>
        </w:numPr>
        <w:rPr>
          <w:ins w:id="89" w:author="Connor Goudie" w:date="2016-04-03T23:09:00Z"/>
          <w:lang w:val="en-US" w:eastAsia="zh-CN"/>
          <w:rPrChange w:id="90" w:author="Connor Goudie" w:date="2016-04-03T23:17:00Z">
            <w:rPr>
              <w:ins w:id="91" w:author="Connor Goudie" w:date="2016-04-03T23:09:00Z"/>
              <w:lang w:val="en-US" w:eastAsia="zh-CN"/>
            </w:rPr>
          </w:rPrChange>
        </w:rPr>
        <w:pPrChange w:id="92" w:author="Connor Goudie" w:date="2016-04-03T23:17:00Z">
          <w:pPr/>
        </w:pPrChange>
      </w:pPr>
      <w:ins w:id="93" w:author="Connor Goudie" w:date="2016-04-03T23:09:00Z">
        <w:r w:rsidRPr="00B72C1A">
          <w:rPr>
            <w:lang w:val="en-US" w:eastAsia="zh-CN"/>
            <w:rPrChange w:id="94" w:author="Connor Goudie" w:date="2016-04-03T23:17:00Z">
              <w:rPr>
                <w:lang w:val="en-US" w:eastAsia="zh-CN"/>
              </w:rPr>
            </w:rPrChange>
          </w:rPr>
          <w:br w:type="page"/>
        </w:r>
      </w:ins>
    </w:p>
    <w:p w14:paraId="692B98C3" w14:textId="484BD1AA" w:rsidR="00BB7BCB" w:rsidRDefault="00BB7BCB" w:rsidP="00BB7BCB">
      <w:pPr>
        <w:pStyle w:val="Heading1"/>
        <w:rPr>
          <w:ins w:id="95" w:author="Connor Goudie" w:date="2016-04-03T23:10:00Z"/>
          <w:lang w:val="en-US" w:eastAsia="zh-CN"/>
        </w:rPr>
      </w:pPr>
      <w:bookmarkStart w:id="96" w:name="_Group_16_milestone_1"/>
      <w:bookmarkEnd w:id="96"/>
      <w:ins w:id="97" w:author="Connor Goudie" w:date="2016-04-03T23:10:00Z">
        <w:r>
          <w:rPr>
            <w:lang w:val="en-US" w:eastAsia="zh-CN"/>
          </w:rPr>
          <w:lastRenderedPageBreak/>
          <w:t>Group 16 milestone 5</w:t>
        </w:r>
      </w:ins>
    </w:p>
    <w:p w14:paraId="1B4A50DB" w14:textId="77777777" w:rsidR="00086ACE" w:rsidRDefault="00086ACE">
      <w:pPr>
        <w:rPr>
          <w:ins w:id="98" w:author="Connor Goudie" w:date="2016-03-27T18:49:00Z"/>
          <w:lang w:val="en-US" w:eastAsia="zh-CN"/>
        </w:rPr>
      </w:pPr>
    </w:p>
    <w:p w14:paraId="6DC6DDAD" w14:textId="58C32D21" w:rsidR="00086ACE" w:rsidDel="00F95D1E" w:rsidRDefault="00F95D1E" w:rsidP="00086ACE">
      <w:pPr>
        <w:rPr>
          <w:ins w:id="99" w:author="Connor Goudie" w:date="2016-03-27T18:49:00Z"/>
          <w:del w:id="100" w:author="Tyler Da Costa" w:date="2016-03-27T22:27:00Z"/>
          <w:lang w:val="en-US" w:eastAsia="zh-CN"/>
        </w:rPr>
      </w:pPr>
      <w:ins w:id="101" w:author="Tyler Da Costa" w:date="2016-03-27T22:27:00Z">
        <w:r>
          <w:rPr>
            <w:lang w:val="en-US" w:eastAsia="zh-CN"/>
          </w:rPr>
          <w:fldChar w:fldCharType="begin"/>
        </w:r>
        <w:r>
          <w:rPr>
            <w:lang w:val="en-US" w:eastAsia="zh-CN"/>
          </w:rPr>
          <w:instrText xml:space="preserve"> HYPERLINK "</w:instrText>
        </w:r>
        <w:r w:rsidRPr="00947D1A">
          <w:rPr>
            <w:lang w:val="en-US" w:eastAsia="zh-CN"/>
          </w:rPr>
          <w:instrText>https://students.bcitdev.com/A00850950/G16/html/index.</w:instrText>
        </w:r>
        <w:r>
          <w:rPr>
            <w:lang w:val="en-US" w:eastAsia="zh-CN"/>
          </w:rPr>
          <w:instrText xml:space="preserve">php" </w:instrText>
        </w:r>
        <w:r>
          <w:rPr>
            <w:lang w:val="en-US" w:eastAsia="zh-CN"/>
          </w:rPr>
          <w:fldChar w:fldCharType="separate"/>
        </w:r>
        <w:r w:rsidRPr="00947D1A">
          <w:rPr>
            <w:rStyle w:val="Hyperlink"/>
            <w:lang w:val="en-US" w:eastAsia="zh-CN"/>
          </w:rPr>
          <w:t>https://students.bcitdev.com/A00850950/G16/html/index.</w:t>
        </w:r>
        <w:r w:rsidRPr="0045377C">
          <w:rPr>
            <w:rStyle w:val="Hyperlink"/>
            <w:lang w:val="en-US" w:eastAsia="zh-CN"/>
          </w:rPr>
          <w:t>php</w:t>
        </w:r>
        <w:r>
          <w:rPr>
            <w:lang w:val="en-US" w:eastAsia="zh-CN"/>
          </w:rPr>
          <w:fldChar w:fldCharType="end"/>
        </w:r>
      </w:ins>
      <w:ins w:id="102" w:author="Connor Goudie" w:date="2016-03-27T18:49:00Z">
        <w:del w:id="103" w:author="Tyler Da Costa" w:date="2016-03-27T22:27:00Z">
          <w:r w:rsidR="00086ACE" w:rsidRPr="00F95D1E" w:rsidDel="00F95D1E">
            <w:rPr>
              <w:rPrChange w:id="104" w:author="Tyler Da Costa" w:date="2016-03-27T22:27:00Z">
                <w:rPr>
                  <w:rStyle w:val="Hyperlink"/>
                  <w:lang w:val="en-US" w:eastAsia="zh-CN"/>
                </w:rPr>
              </w:rPrChange>
            </w:rPr>
            <w:delText>html</w:delText>
          </w:r>
        </w:del>
      </w:ins>
    </w:p>
    <w:p w14:paraId="05955C26" w14:textId="77777777" w:rsidR="00F95D1E" w:rsidRDefault="00F95D1E" w:rsidP="00086ACE">
      <w:pPr>
        <w:rPr>
          <w:ins w:id="105" w:author="Tyler Da Costa" w:date="2016-03-27T22:27:00Z"/>
          <w:b/>
          <w:lang w:val="en-US" w:eastAsia="zh-CN"/>
        </w:rPr>
      </w:pPr>
    </w:p>
    <w:p w14:paraId="0EAB559C" w14:textId="77777777" w:rsidR="00B72C1A" w:rsidRPr="00A35AE7" w:rsidRDefault="00B72C1A" w:rsidP="00B72C1A">
      <w:pPr>
        <w:rPr>
          <w:ins w:id="106" w:author="Connor Goudie" w:date="2016-04-03T23:12:00Z"/>
          <w:b/>
          <w:lang w:val="en-US" w:eastAsia="zh-CN"/>
        </w:rPr>
      </w:pPr>
      <w:ins w:id="107" w:author="Connor Goudie" w:date="2016-04-03T23:12:00Z">
        <w:r>
          <w:rPr>
            <w:b/>
            <w:lang w:val="en-US" w:eastAsia="zh-CN"/>
          </w:rPr>
          <w:t xml:space="preserve">Outstanding issues: </w:t>
        </w:r>
        <w:r w:rsidRPr="00FF54A5">
          <w:rPr>
            <w:b/>
            <w:lang w:val="en-US" w:eastAsia="zh-CN"/>
          </w:rPr>
          <w:t>Some images on the site are still placeholders</w:t>
        </w:r>
        <w:r>
          <w:rPr>
            <w:b/>
            <w:lang w:val="en-US" w:eastAsia="zh-CN"/>
          </w:rPr>
          <w:t>, content still needs to be added</w:t>
        </w:r>
      </w:ins>
    </w:p>
    <w:p w14:paraId="364B6CE9" w14:textId="77777777" w:rsidR="00086ACE" w:rsidRDefault="00086ACE">
      <w:pPr>
        <w:rPr>
          <w:ins w:id="108" w:author="Connor Goudie" w:date="2016-03-27T18:50:00Z"/>
          <w:lang w:val="en-US" w:eastAsia="zh-CN"/>
        </w:rPr>
      </w:pPr>
    </w:p>
    <w:p w14:paraId="4717F78D" w14:textId="77777777" w:rsidR="00086ACE" w:rsidRDefault="00086ACE">
      <w:pPr>
        <w:rPr>
          <w:ins w:id="109" w:author="Connor Goudie" w:date="2016-03-27T18:50:00Z"/>
          <w:lang w:val="en-US" w:eastAsia="zh-CN"/>
        </w:rPr>
      </w:pPr>
      <w:ins w:id="110" w:author="Connor Goudie" w:date="2016-03-27T18:50:00Z">
        <w:r>
          <w:rPr>
            <w:lang w:val="en-US" w:eastAsia="zh-CN"/>
          </w:rPr>
          <w:t>Items completed for this milestone:</w:t>
        </w:r>
      </w:ins>
    </w:p>
    <w:p w14:paraId="39CE8196" w14:textId="287655EF" w:rsidR="00086ACE" w:rsidRDefault="00086ACE">
      <w:pPr>
        <w:pStyle w:val="ListParagraph"/>
        <w:numPr>
          <w:ilvl w:val="0"/>
          <w:numId w:val="15"/>
        </w:numPr>
        <w:rPr>
          <w:ins w:id="111" w:author="Connor Goudie" w:date="2016-03-27T22:34:00Z"/>
          <w:lang w:val="en-US" w:eastAsia="zh-CN"/>
        </w:rPr>
        <w:pPrChange w:id="112" w:author="Connor Goudie" w:date="2016-03-27T21:55:00Z">
          <w:pPr/>
        </w:pPrChange>
      </w:pPr>
      <w:ins w:id="113" w:author="Connor Goudie" w:date="2016-03-27T18:51:00Z">
        <w:r w:rsidRPr="003E2281">
          <w:rPr>
            <w:lang w:val="en-US" w:eastAsia="zh-CN"/>
          </w:rPr>
          <w:t>Added php that enables users to post discussion about The Boulevard</w:t>
        </w:r>
      </w:ins>
      <w:ins w:id="114" w:author="Connor Goudie" w:date="2016-03-27T19:18:00Z">
        <w:r w:rsidR="00FC1FBB" w:rsidRPr="003E2281">
          <w:rPr>
            <w:lang w:val="en-US" w:eastAsia="zh-CN"/>
          </w:rPr>
          <w:t>.</w:t>
        </w:r>
      </w:ins>
    </w:p>
    <w:p w14:paraId="5ECB7928" w14:textId="60C52477" w:rsidR="00611266" w:rsidRPr="00DD2D13" w:rsidRDefault="00611266">
      <w:pPr>
        <w:pStyle w:val="ListParagraph"/>
        <w:numPr>
          <w:ilvl w:val="0"/>
          <w:numId w:val="15"/>
        </w:numPr>
        <w:rPr>
          <w:ins w:id="115" w:author="Connor Goudie" w:date="2016-03-27T19:18:00Z"/>
          <w:lang w:val="en-US" w:eastAsia="zh-CN"/>
        </w:rPr>
        <w:pPrChange w:id="116" w:author="Tyler Da Costa" w:date="2016-03-28T02:16:00Z">
          <w:pPr/>
        </w:pPrChange>
      </w:pPr>
      <w:ins w:id="117" w:author="Connor Goudie" w:date="2016-03-27T22:34:00Z">
        <w:r>
          <w:rPr>
            <w:lang w:val="en-US" w:eastAsia="zh-CN"/>
          </w:rPr>
          <w:t xml:space="preserve">While user is logged in, </w:t>
        </w:r>
      </w:ins>
      <w:ins w:id="118" w:author="Tyler Da Costa" w:date="2016-03-28T02:16:00Z">
        <w:r w:rsidR="00DD2D13">
          <w:rPr>
            <w:lang w:val="en-US" w:eastAsia="zh-CN"/>
          </w:rPr>
          <w:t xml:space="preserve">first </w:t>
        </w:r>
      </w:ins>
      <w:ins w:id="119" w:author="Connor Goudie" w:date="2016-03-27T22:34:00Z">
        <w:del w:id="120" w:author="Tyler Da Costa" w:date="2016-03-28T02:16:00Z">
          <w:r w:rsidDel="00DD2D13">
            <w:rPr>
              <w:lang w:val="en-US" w:eastAsia="zh-CN"/>
            </w:rPr>
            <w:delText>user</w:delText>
          </w:r>
        </w:del>
        <w:r w:rsidRPr="00DD2D13">
          <w:rPr>
            <w:lang w:val="en-US" w:eastAsia="zh-CN"/>
          </w:rPr>
          <w:t>name is displayed on the nav bar.</w:t>
        </w:r>
      </w:ins>
    </w:p>
    <w:p w14:paraId="5F0CCBC4" w14:textId="58D9460E" w:rsidR="00FC1FBB" w:rsidRPr="003E2281" w:rsidRDefault="00FC1FBB">
      <w:pPr>
        <w:pStyle w:val="ListParagraph"/>
        <w:numPr>
          <w:ilvl w:val="0"/>
          <w:numId w:val="15"/>
        </w:numPr>
        <w:rPr>
          <w:ins w:id="121" w:author="Connor Goudie" w:date="2016-03-27T21:52:00Z"/>
          <w:lang w:val="en-US" w:eastAsia="zh-CN"/>
        </w:rPr>
        <w:pPrChange w:id="122" w:author="Connor Goudie" w:date="2016-03-27T21:55:00Z">
          <w:pPr/>
        </w:pPrChange>
      </w:pPr>
      <w:ins w:id="123" w:author="Connor Goudie" w:date="2016-03-27T19:18:00Z">
        <w:r w:rsidRPr="003E2281">
          <w:rPr>
            <w:lang w:val="en-US" w:eastAsia="zh-CN"/>
          </w:rPr>
          <w:t>Updated gallery page with JQuery</w:t>
        </w:r>
      </w:ins>
      <w:ins w:id="124" w:author="Connor Goudie" w:date="2016-03-27T19:19:00Z">
        <w:r w:rsidRPr="003E2281">
          <w:rPr>
            <w:lang w:val="en-US" w:eastAsia="zh-CN"/>
          </w:rPr>
          <w:t xml:space="preserve"> for a more functional and visually pleasing art gallery.</w:t>
        </w:r>
      </w:ins>
    </w:p>
    <w:p w14:paraId="454EF837" w14:textId="7D28BCCC" w:rsidR="003E2281" w:rsidRPr="003E2281" w:rsidRDefault="003E2281">
      <w:pPr>
        <w:pStyle w:val="ListParagraph"/>
        <w:numPr>
          <w:ilvl w:val="0"/>
          <w:numId w:val="15"/>
        </w:numPr>
        <w:rPr>
          <w:ins w:id="125" w:author="Connor Goudie" w:date="2016-03-27T21:53:00Z"/>
          <w:lang w:val="en-US" w:eastAsia="zh-CN"/>
        </w:rPr>
        <w:pPrChange w:id="126" w:author="Connor Goudie" w:date="2016-03-27T21:55:00Z">
          <w:pPr/>
        </w:pPrChange>
      </w:pPr>
      <w:ins w:id="127" w:author="Connor Goudie" w:date="2016-03-27T21:52:00Z">
        <w:r w:rsidRPr="003E2281">
          <w:rPr>
            <w:lang w:val="en-US" w:eastAsia="zh-CN"/>
          </w:rPr>
          <w:t>Moved the cate</w:t>
        </w:r>
        <w:r w:rsidR="00611266">
          <w:rPr>
            <w:lang w:val="en-US" w:eastAsia="zh-CN"/>
          </w:rPr>
          <w:t>ring request to the menu</w:t>
        </w:r>
      </w:ins>
    </w:p>
    <w:p w14:paraId="00D2CDD5" w14:textId="3DCA596B" w:rsidR="003E2281" w:rsidDel="00F95D1E" w:rsidRDefault="003E2281">
      <w:pPr>
        <w:pStyle w:val="ListParagraph"/>
        <w:numPr>
          <w:ilvl w:val="0"/>
          <w:numId w:val="15"/>
        </w:numPr>
        <w:rPr>
          <w:ins w:id="128" w:author="Connor Goudie" w:date="2016-03-27T21:58:00Z"/>
          <w:del w:id="129" w:author="Tyler Da Costa" w:date="2016-03-27T22:27:00Z"/>
          <w:lang w:val="en-US" w:eastAsia="zh-CN"/>
        </w:rPr>
        <w:pPrChange w:id="130" w:author="Connor Goudie" w:date="2016-03-27T21:58:00Z">
          <w:pPr/>
        </w:pPrChange>
      </w:pPr>
      <w:ins w:id="131" w:author="Connor Goudie" w:date="2016-03-27T21:53:00Z">
        <w:del w:id="132" w:author="Tyler Da Costa" w:date="2016-03-27T22:27:00Z">
          <w:r w:rsidRPr="003E2281" w:rsidDel="00F95D1E">
            <w:rPr>
              <w:lang w:val="en-US" w:eastAsia="zh-CN"/>
            </w:rPr>
            <w:delText>A</w:delText>
          </w:r>
        </w:del>
      </w:ins>
      <w:ins w:id="133" w:author="Connor Goudie" w:date="2016-03-27T21:55:00Z">
        <w:del w:id="134" w:author="Tyler Da Costa" w:date="2016-03-27T22:27:00Z">
          <w:r w:rsidRPr="003E2281" w:rsidDel="00F95D1E">
            <w:rPr>
              <w:lang w:val="en-US" w:eastAsia="zh-CN"/>
            </w:rPr>
            <w:delText xml:space="preserve"> thank you page was added after feedback about the café was submitted, as well as a thank you page after a catering order was made.</w:delText>
          </w:r>
        </w:del>
      </w:ins>
    </w:p>
    <w:p w14:paraId="63D33B85" w14:textId="50F59DC9" w:rsidR="001C1BE7" w:rsidRDefault="008247ED">
      <w:pPr>
        <w:pStyle w:val="ListParagraph"/>
        <w:numPr>
          <w:ilvl w:val="0"/>
          <w:numId w:val="15"/>
        </w:numPr>
        <w:rPr>
          <w:ins w:id="135" w:author="Connor Goudie" w:date="2016-03-27T18:50:00Z"/>
          <w:lang w:val="en-US" w:eastAsia="zh-CN"/>
        </w:rPr>
        <w:pPrChange w:id="136" w:author="Connor Goudie" w:date="2016-03-27T21:58:00Z">
          <w:pPr/>
        </w:pPrChange>
      </w:pPr>
      <w:ins w:id="137" w:author="Connor Goudie" w:date="2016-03-27T19:04:00Z">
        <w:r>
          <w:rPr>
            <w:lang w:val="en-US" w:eastAsia="zh-CN"/>
          </w:rPr>
          <w:t xml:space="preserve">Login/ sign up moved to nav bar, Catering page was deleted as the way the site is </w:t>
        </w:r>
      </w:ins>
      <w:ins w:id="138" w:author="Connor Goudie" w:date="2016-03-27T19:06:00Z">
        <w:r>
          <w:rPr>
            <w:lang w:val="en-US" w:eastAsia="zh-CN"/>
          </w:rPr>
          <w:t>laid</w:t>
        </w:r>
      </w:ins>
      <w:ins w:id="139" w:author="Connor Goudie" w:date="2016-03-27T19:04:00Z">
        <w:r w:rsidR="001C1BE7">
          <w:rPr>
            <w:lang w:val="en-US" w:eastAsia="zh-CN"/>
          </w:rPr>
          <w:t xml:space="preserve"> out now, it is unnecessary</w:t>
        </w:r>
      </w:ins>
    </w:p>
    <w:p w14:paraId="6ABC2F51" w14:textId="4D9955ED" w:rsidR="00086ACE" w:rsidRDefault="00086ACE">
      <w:pPr>
        <w:rPr>
          <w:ins w:id="140" w:author="Connor Goudie" w:date="2016-03-27T18:47:00Z"/>
          <w:rFonts w:asciiTheme="majorHAnsi" w:eastAsiaTheme="majorEastAsia" w:hAnsiTheme="majorHAnsi" w:cstheme="majorBidi"/>
          <w:color w:val="2E74B5" w:themeColor="accent1" w:themeShade="BF"/>
          <w:sz w:val="32"/>
          <w:szCs w:val="32"/>
          <w:lang w:val="en-US" w:eastAsia="zh-CN"/>
        </w:rPr>
      </w:pPr>
      <w:ins w:id="141" w:author="Connor Goudie" w:date="2016-03-27T18:51:00Z">
        <w:r>
          <w:rPr>
            <w:lang w:val="en-US" w:eastAsia="zh-CN"/>
          </w:rPr>
          <w:tab/>
        </w:r>
      </w:ins>
      <w:ins w:id="142" w:author="Connor Goudie" w:date="2016-03-27T18:47:00Z">
        <w:r>
          <w:rPr>
            <w:lang w:val="en-US" w:eastAsia="zh-CN"/>
          </w:rPr>
          <w:br w:type="page"/>
        </w:r>
      </w:ins>
    </w:p>
    <w:p w14:paraId="112E2908" w14:textId="742149B2" w:rsidR="00D233B2" w:rsidRDefault="00D233B2">
      <w:pPr>
        <w:pStyle w:val="Heading1"/>
        <w:rPr>
          <w:ins w:id="143" w:author="Connor Goudie" w:date="2016-02-12T20:20:00Z"/>
          <w:lang w:val="en-US" w:eastAsia="zh-CN"/>
        </w:rPr>
        <w:pPrChange w:id="144" w:author="Connor Goudie" w:date="2016-03-27T18:47:00Z">
          <w:pPr/>
        </w:pPrChange>
      </w:pPr>
      <w:bookmarkStart w:id="145" w:name="_Group_16:_Milestone"/>
      <w:bookmarkEnd w:id="145"/>
      <w:ins w:id="146" w:author="Connor Goudie" w:date="2016-02-12T20:18:00Z">
        <w:r>
          <w:rPr>
            <w:lang w:val="en-US" w:eastAsia="zh-CN"/>
          </w:rPr>
          <w:lastRenderedPageBreak/>
          <w:t xml:space="preserve">Group 16: Milestone </w:t>
        </w:r>
        <w:del w:id="147" w:author="Thomas" w:date="2016-02-26T17:41:00Z">
          <w:r w:rsidDel="00043058">
            <w:rPr>
              <w:lang w:val="en-US" w:eastAsia="zh-CN"/>
            </w:rPr>
            <w:delText>3</w:delText>
          </w:r>
        </w:del>
      </w:ins>
      <w:ins w:id="148" w:author="Thomas" w:date="2016-02-26T17:41:00Z">
        <w:r w:rsidR="00043058">
          <w:rPr>
            <w:lang w:val="en-US" w:eastAsia="zh-CN"/>
          </w:rPr>
          <w:t>4</w:t>
        </w:r>
      </w:ins>
    </w:p>
    <w:p w14:paraId="3903207C" w14:textId="036172A3" w:rsidR="008E7C45" w:rsidDel="00086ACE" w:rsidRDefault="008E7C45" w:rsidP="008E7C45">
      <w:pPr>
        <w:rPr>
          <w:del w:id="149" w:author="Connor Goudie" w:date="2016-03-27T18:47:00Z"/>
          <w:moveTo w:id="150" w:author="Tyler Da Costa [2]" w:date="2016-02-15T03:48:00Z"/>
          <w:lang w:val="en-US" w:eastAsia="zh-CN"/>
        </w:rPr>
      </w:pPr>
      <w:moveToRangeStart w:id="151" w:author="Tyler Da Costa [2]" w:date="2016-02-15T03:48:00Z" w:name="move443271420"/>
      <w:moveTo w:id="152" w:author="Tyler Da Costa [2]" w:date="2016-02-15T03:48:00Z">
        <w:del w:id="153" w:author="Connor Goudie" w:date="2016-03-27T18:47:00Z">
          <w:r w:rsidDel="00086ACE">
            <w:rPr>
              <w:lang w:val="en-US" w:eastAsia="zh-CN"/>
            </w:rPr>
            <w:delText xml:space="preserve">Appendix 1: </w:delText>
          </w:r>
          <w:r w:rsidDel="00086ACE">
            <w:rPr>
              <w:lang w:val="en-US" w:eastAsia="zh-CN"/>
            </w:rPr>
            <w:fldChar w:fldCharType="begin"/>
          </w:r>
          <w:r w:rsidDel="00086ACE">
            <w:rPr>
              <w:lang w:val="en-US" w:eastAsia="zh-CN"/>
            </w:rPr>
            <w:delInstrText xml:space="preserve"> HYPERLINK  \l "_Appendix:_Milestone_1" </w:delInstrText>
          </w:r>
          <w:r w:rsidDel="00086ACE">
            <w:rPr>
              <w:lang w:val="en-US" w:eastAsia="zh-CN"/>
            </w:rPr>
            <w:fldChar w:fldCharType="separate"/>
          </w:r>
          <w:r w:rsidRPr="007C037E" w:rsidDel="00086ACE">
            <w:rPr>
              <w:rStyle w:val="Hyperlink"/>
              <w:lang w:val="en-US" w:eastAsia="zh-CN"/>
            </w:rPr>
            <w:delText>Milestone 1</w:delText>
          </w:r>
          <w:r w:rsidDel="00086ACE">
            <w:rPr>
              <w:lang w:val="en-US" w:eastAsia="zh-CN"/>
            </w:rPr>
            <w:fldChar w:fldCharType="end"/>
          </w:r>
        </w:del>
      </w:moveTo>
    </w:p>
    <w:p w14:paraId="4B593997" w14:textId="368C1632" w:rsidR="008E7C45" w:rsidDel="00086ACE" w:rsidRDefault="008E7C45" w:rsidP="008E7C45">
      <w:pPr>
        <w:rPr>
          <w:ins w:id="154" w:author="Tyler Da Costa [2]" w:date="2016-02-15T03:48:00Z"/>
          <w:del w:id="155" w:author="Connor Goudie" w:date="2016-03-27T18:47:00Z"/>
          <w:lang w:val="en-US" w:eastAsia="zh-CN"/>
        </w:rPr>
      </w:pPr>
      <w:moveTo w:id="156" w:author="Tyler Da Costa [2]" w:date="2016-02-15T03:48:00Z">
        <w:del w:id="157" w:author="Connor Goudie" w:date="2016-03-27T18:47:00Z">
          <w:r w:rsidDel="00086ACE">
            <w:rPr>
              <w:lang w:val="en-US" w:eastAsia="zh-CN"/>
            </w:rPr>
            <w:delText xml:space="preserve">Appendix 2: </w:delText>
          </w:r>
          <w:r w:rsidDel="00086ACE">
            <w:rPr>
              <w:lang w:val="en-US" w:eastAsia="zh-CN"/>
            </w:rPr>
            <w:fldChar w:fldCharType="begin"/>
          </w:r>
          <w:r w:rsidDel="00086ACE">
            <w:rPr>
              <w:lang w:val="en-US" w:eastAsia="zh-CN"/>
            </w:rPr>
            <w:delInstrText xml:space="preserve"> HYPERLINK  \l "_Appendix:_Milestone_2" </w:delInstrText>
          </w:r>
          <w:r w:rsidDel="00086ACE">
            <w:rPr>
              <w:lang w:val="en-US" w:eastAsia="zh-CN"/>
            </w:rPr>
            <w:fldChar w:fldCharType="separate"/>
          </w:r>
          <w:r w:rsidRPr="007C037E" w:rsidDel="00086ACE">
            <w:rPr>
              <w:rStyle w:val="Hyperlink"/>
              <w:lang w:val="en-US" w:eastAsia="zh-CN"/>
            </w:rPr>
            <w:delText>Milestone 2</w:delText>
          </w:r>
          <w:r w:rsidDel="00086ACE">
            <w:rPr>
              <w:lang w:val="en-US" w:eastAsia="zh-CN"/>
            </w:rPr>
            <w:fldChar w:fldCharType="end"/>
          </w:r>
        </w:del>
      </w:moveTo>
      <w:moveToRangeEnd w:id="151"/>
    </w:p>
    <w:p w14:paraId="118371D5" w14:textId="00BBDDCE" w:rsidR="008E7C45" w:rsidDel="00086ACE" w:rsidRDefault="0009599E" w:rsidP="008E7C45">
      <w:pPr>
        <w:rPr>
          <w:ins w:id="158" w:author="Thomas" w:date="2016-02-26T17:44:00Z"/>
          <w:del w:id="159" w:author="Connor Goudie" w:date="2016-03-27T18:47:00Z"/>
          <w:lang w:val="en-US" w:eastAsia="zh-CN"/>
        </w:rPr>
      </w:pPr>
      <w:ins w:id="160" w:author="Thomas" w:date="2016-02-26T17:44:00Z">
        <w:del w:id="161" w:author="Connor Goudie" w:date="2016-03-27T18:47:00Z">
          <w:r w:rsidDel="00086ACE">
            <w:rPr>
              <w:lang w:val="en-US" w:eastAsia="zh-CN"/>
            </w:rPr>
            <w:delText xml:space="preserve">Appendix 3: </w:delText>
          </w:r>
          <w:r w:rsidDel="00086ACE">
            <w:rPr>
              <w:lang w:val="en-US" w:eastAsia="zh-CN"/>
            </w:rPr>
            <w:fldChar w:fldCharType="begin"/>
          </w:r>
          <w:r w:rsidDel="00086ACE">
            <w:rPr>
              <w:lang w:val="en-US" w:eastAsia="zh-CN"/>
            </w:rPr>
            <w:delInstrText xml:space="preserve"> HYPERLINK  \l "_Appendix:_Milestone" </w:delInstrText>
          </w:r>
          <w:r w:rsidDel="00086ACE">
            <w:rPr>
              <w:lang w:val="en-US" w:eastAsia="zh-CN"/>
            </w:rPr>
            <w:fldChar w:fldCharType="separate"/>
          </w:r>
          <w:r w:rsidRPr="0009599E" w:rsidDel="00086ACE">
            <w:rPr>
              <w:rStyle w:val="Hyperlink"/>
              <w:lang w:val="en-US" w:eastAsia="zh-CN"/>
            </w:rPr>
            <w:delText>Milestone 3</w:delText>
          </w:r>
          <w:r w:rsidDel="00086ACE">
            <w:rPr>
              <w:lang w:val="en-US" w:eastAsia="zh-CN"/>
            </w:rPr>
            <w:fldChar w:fldCharType="end"/>
          </w:r>
        </w:del>
      </w:ins>
    </w:p>
    <w:p w14:paraId="0BA319A7" w14:textId="77777777" w:rsidR="0009599E" w:rsidRDefault="0009599E" w:rsidP="008E7C45">
      <w:pPr>
        <w:rPr>
          <w:ins w:id="162" w:author="Tyler Da Costa [2]" w:date="2016-02-15T03:48:00Z"/>
          <w:lang w:val="en-US" w:eastAsia="zh-CN"/>
        </w:rPr>
      </w:pPr>
    </w:p>
    <w:p w14:paraId="0E5E410B" w14:textId="13607516" w:rsidR="00D233B2" w:rsidDel="00086ACE" w:rsidRDefault="00D83F2F">
      <w:pPr>
        <w:rPr>
          <w:ins w:id="163" w:author="Connor" w:date="2016-03-06T23:05:00Z"/>
          <w:del w:id="164" w:author="Connor Goudie" w:date="2016-03-27T18:49:00Z"/>
          <w:lang w:val="en-US" w:eastAsia="zh-CN"/>
        </w:rPr>
      </w:pPr>
      <w:ins w:id="165" w:author="Tyler Da Costa [2]" w:date="2016-02-15T03:49:00Z">
        <w:del w:id="166" w:author="Connor Goudie" w:date="2016-03-27T18:49:00Z">
          <w:r w:rsidDel="00086ACE">
            <w:rPr>
              <w:lang w:val="en-US" w:eastAsia="zh-CN"/>
            </w:rPr>
            <w:fldChar w:fldCharType="begin"/>
          </w:r>
          <w:r w:rsidDel="00086ACE">
            <w:rPr>
              <w:lang w:val="en-US" w:eastAsia="zh-CN"/>
            </w:rPr>
            <w:delInstrText xml:space="preserve"> HYPERLINK "</w:delInstrText>
          </w:r>
          <w:r w:rsidRPr="00D83F2F" w:rsidDel="00086ACE">
            <w:rPr>
              <w:rPrChange w:id="167" w:author="Tyler Da Costa [2]" w:date="2016-02-15T03:49:00Z">
                <w:rPr>
                  <w:rStyle w:val="Hyperlink"/>
                  <w:lang w:val="en-US" w:eastAsia="zh-CN"/>
                </w:rPr>
              </w:rPrChange>
            </w:rPr>
            <w:delInstrText>850950</w:delInstrText>
          </w:r>
        </w:del>
      </w:ins>
      <w:ins w:id="168" w:author="Thomas" w:date="2016-02-15T00:33:00Z">
        <w:del w:id="169" w:author="Connor Goudie" w:date="2016-03-27T18:49:00Z">
          <w:r w:rsidRPr="00D83F2F" w:rsidDel="00086ACE">
            <w:rPr>
              <w:rPrChange w:id="170" w:author="Tyler Da Costa [2]" w:date="2016-02-15T03:49:00Z">
                <w:rPr>
                  <w:rStyle w:val="Hyperlink"/>
                  <w:lang w:val="en-US" w:eastAsia="zh-CN"/>
                </w:rPr>
              </w:rPrChange>
            </w:rPr>
            <w:delInstrText>/G16/</w:delInstrText>
          </w:r>
        </w:del>
      </w:ins>
      <w:ins w:id="171" w:author="Tyler Da Costa [2]" w:date="2016-02-15T03:44:00Z">
        <w:del w:id="172" w:author="Connor Goudie" w:date="2016-03-27T18:49:00Z">
          <w:r w:rsidRPr="00D83F2F" w:rsidDel="00086ACE">
            <w:rPr>
              <w:rPrChange w:id="173" w:author="Tyler Da Costa [2]" w:date="2016-02-15T03:49:00Z">
                <w:rPr>
                  <w:rStyle w:val="Hyperlink"/>
                  <w:lang w:val="en-US" w:eastAsia="zh-CN"/>
                </w:rPr>
              </w:rPrChange>
            </w:rPr>
            <w:delInstrText>html</w:delInstrText>
          </w:r>
        </w:del>
      </w:ins>
      <w:ins w:id="174" w:author="Thomas" w:date="2016-02-15T00:33:00Z">
        <w:del w:id="175" w:author="Connor Goudie" w:date="2016-03-27T18:49:00Z">
          <w:r w:rsidRPr="00D83F2F" w:rsidDel="00086ACE">
            <w:rPr>
              <w:rPrChange w:id="176" w:author="Tyler Da Costa [2]" w:date="2016-02-15T03:49:00Z">
                <w:rPr>
                  <w:rStyle w:val="Hyperlink"/>
                  <w:lang w:val="en-US" w:eastAsia="zh-CN"/>
                </w:rPr>
              </w:rPrChange>
            </w:rPr>
            <w:delInstrText>/index.html</w:delInstrText>
          </w:r>
        </w:del>
      </w:ins>
      <w:ins w:id="177" w:author="Tyler Da Costa [2]" w:date="2016-02-15T03:49:00Z">
        <w:del w:id="178" w:author="Connor Goudie" w:date="2016-03-27T18:49:00Z">
          <w:r w:rsidDel="00086ACE">
            <w:rPr>
              <w:lang w:val="en-US" w:eastAsia="zh-CN"/>
            </w:rPr>
            <w:delInstrText xml:space="preserve">" </w:delInstrText>
          </w:r>
          <w:r w:rsidDel="00086ACE">
            <w:rPr>
              <w:lang w:val="en-US" w:eastAsia="zh-CN"/>
            </w:rPr>
            <w:fldChar w:fldCharType="separate"/>
          </w:r>
          <w:r w:rsidRPr="00E61197" w:rsidDel="00086ACE">
            <w:rPr>
              <w:rStyle w:val="Hyperlink"/>
              <w:lang w:val="en-US" w:eastAsia="zh-CN"/>
            </w:rPr>
            <w:delText>850950</w:delText>
          </w:r>
        </w:del>
      </w:ins>
      <w:ins w:id="179" w:author="Thomas" w:date="2016-02-15T00:33:00Z">
        <w:del w:id="180" w:author="Connor Goudie" w:date="2016-03-27T18:49:00Z">
          <w:r w:rsidRPr="00E61197" w:rsidDel="00086ACE">
            <w:rPr>
              <w:rStyle w:val="Hyperlink"/>
              <w:lang w:val="en-US" w:eastAsia="zh-CN"/>
            </w:rPr>
            <w:delText>944483/G16/</w:delText>
          </w:r>
        </w:del>
      </w:ins>
      <w:ins w:id="181" w:author="Tyler Da Costa [2]" w:date="2016-02-15T03:44:00Z">
        <w:del w:id="182" w:author="Connor Goudie" w:date="2016-03-27T18:49:00Z">
          <w:r w:rsidRPr="00E61197" w:rsidDel="00086ACE">
            <w:rPr>
              <w:rStyle w:val="Hyperlink"/>
              <w:lang w:val="en-US" w:eastAsia="zh-CN"/>
            </w:rPr>
            <w:delText>html</w:delText>
          </w:r>
        </w:del>
      </w:ins>
      <w:ins w:id="183" w:author="Thomas" w:date="2016-02-15T00:33:00Z">
        <w:del w:id="184" w:author="Connor Goudie" w:date="2016-03-27T18:49:00Z">
          <w:r w:rsidRPr="00E61197" w:rsidDel="00086ACE">
            <w:rPr>
              <w:rStyle w:val="Hyperlink"/>
              <w:lang w:val="en-US" w:eastAsia="zh-CN"/>
            </w:rPr>
            <w:delText>pages/index.html</w:delText>
          </w:r>
        </w:del>
      </w:ins>
      <w:ins w:id="185" w:author="Tyler Da Costa [2]" w:date="2016-02-15T03:49:00Z">
        <w:del w:id="186" w:author="Connor Goudie" w:date="2016-03-27T18:49:00Z">
          <w:r w:rsidDel="00086ACE">
            <w:rPr>
              <w:lang w:val="en-US" w:eastAsia="zh-CN"/>
            </w:rPr>
            <w:fldChar w:fldCharType="end"/>
          </w:r>
        </w:del>
      </w:ins>
    </w:p>
    <w:p w14:paraId="3FF891AE" w14:textId="109EB41F" w:rsidR="006D4D57" w:rsidDel="00086ACE" w:rsidRDefault="00A23E6F">
      <w:pPr>
        <w:rPr>
          <w:ins w:id="187" w:author="Connor" w:date="2016-03-07T00:09:00Z"/>
          <w:del w:id="188" w:author="Connor Goudie" w:date="2016-03-27T18:49:00Z"/>
          <w:b/>
          <w:lang w:val="en-US" w:eastAsia="zh-CN"/>
        </w:rPr>
      </w:pPr>
      <w:ins w:id="189" w:author="Connor" w:date="2016-03-07T00:09:00Z">
        <w:del w:id="190" w:author="Connor Goudie" w:date="2016-03-27T18:49:00Z">
          <w:r w:rsidDel="00086ACE">
            <w:rPr>
              <w:b/>
              <w:lang w:val="en-US" w:eastAsia="zh-CN"/>
            </w:rPr>
            <w:delText xml:space="preserve">Outstanding issues: </w:delText>
          </w:r>
          <w:r w:rsidRPr="00FF54A5" w:rsidDel="00086ACE">
            <w:rPr>
              <w:b/>
              <w:lang w:val="en-US" w:eastAsia="zh-CN"/>
            </w:rPr>
            <w:delText>Some images on the site are still placeholders</w:delText>
          </w:r>
        </w:del>
      </w:ins>
    </w:p>
    <w:p w14:paraId="1F8F00E9" w14:textId="16398D41" w:rsidR="00A23E6F" w:rsidRPr="00421A9D" w:rsidDel="00086ACE" w:rsidRDefault="00A23E6F">
      <w:pPr>
        <w:rPr>
          <w:ins w:id="191" w:author="Thomas" w:date="2016-02-26T17:47:00Z"/>
          <w:del w:id="192" w:author="Connor Goudie" w:date="2016-03-27T18:49:00Z"/>
          <w:b/>
          <w:lang w:val="en-US" w:eastAsia="zh-CN"/>
          <w:rPrChange w:id="193" w:author="Connor" w:date="2016-03-06T23:06:00Z">
            <w:rPr>
              <w:ins w:id="194" w:author="Thomas" w:date="2016-02-26T17:47:00Z"/>
              <w:del w:id="195" w:author="Connor Goudie" w:date="2016-03-27T18:49:00Z"/>
              <w:lang w:val="en-US" w:eastAsia="zh-CN"/>
            </w:rPr>
          </w:rPrChange>
        </w:rPr>
      </w:pPr>
      <w:ins w:id="196" w:author="Connor" w:date="2016-03-07T00:10:00Z">
        <w:del w:id="197" w:author="Connor Goudie" w:date="2016-03-27T18:49:00Z">
          <w:r w:rsidDel="00086ACE">
            <w:rPr>
              <w:b/>
              <w:lang w:val="en-US" w:eastAsia="zh-CN"/>
            </w:rPr>
            <w:delText>Catering text areas have not yet been added to menu for ease of use.</w:delText>
          </w:r>
        </w:del>
      </w:ins>
    </w:p>
    <w:p w14:paraId="1E724D90" w14:textId="534018D0" w:rsidR="006D4D57" w:rsidDel="00E91893" w:rsidRDefault="006D4D57">
      <w:pPr>
        <w:rPr>
          <w:ins w:id="198" w:author="Thomas" w:date="2016-02-26T17:48:00Z"/>
          <w:del w:id="199" w:author="Connor Goudie" w:date="2016-03-06T13:20:00Z"/>
          <w:lang w:val="en-US" w:eastAsia="zh-CN"/>
        </w:rPr>
      </w:pPr>
      <w:ins w:id="200" w:author="Thomas" w:date="2016-02-26T17:56:00Z">
        <w:del w:id="201" w:author="Connor Goudie" w:date="2016-03-06T13:20:00Z">
          <w:r w:rsidDel="00E91893">
            <w:rPr>
              <w:lang w:val="en-US" w:eastAsia="zh-CN"/>
            </w:rPr>
            <w:delText>-</w:delText>
          </w:r>
        </w:del>
      </w:ins>
      <w:ins w:id="202" w:author="Thomas" w:date="2016-02-26T17:48:00Z">
        <w:del w:id="203"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204" w:author="Thomas" w:date="2016-02-26T17:54:00Z"/>
          <w:del w:id="205" w:author="Connor Goudie" w:date="2016-03-06T13:20:00Z"/>
          <w:b/>
          <w:lang w:val="en-US" w:eastAsia="zh-CN"/>
          <w:rPrChange w:id="206" w:author="Thomas" w:date="2016-02-26T17:56:00Z">
            <w:rPr>
              <w:ins w:id="207" w:author="Thomas" w:date="2016-02-26T17:54:00Z"/>
              <w:del w:id="208" w:author="Connor Goudie" w:date="2016-03-06T13:20:00Z"/>
              <w:lang w:val="en-US" w:eastAsia="zh-CN"/>
            </w:rPr>
          </w:rPrChange>
        </w:rPr>
      </w:pPr>
      <w:ins w:id="209" w:author="Thomas" w:date="2016-02-26T17:56:00Z">
        <w:del w:id="210" w:author="Connor Goudie" w:date="2016-03-06T13:20:00Z">
          <w:r w:rsidDel="00E91893">
            <w:rPr>
              <w:lang w:val="en-US" w:eastAsia="zh-CN"/>
            </w:rPr>
            <w:delText>-</w:delText>
          </w:r>
        </w:del>
      </w:ins>
      <w:ins w:id="211" w:author="Thomas" w:date="2016-02-26T17:48:00Z">
        <w:del w:id="212" w:author="Connor Goudie" w:date="2016-03-06T13:20:00Z">
          <w:r w:rsidRPr="006D4D57" w:rsidDel="00E91893">
            <w:rPr>
              <w:b/>
              <w:lang w:val="en-US" w:eastAsia="zh-CN"/>
              <w:rPrChange w:id="213" w:author="Thomas" w:date="2016-02-26T17:56:00Z">
                <w:rPr>
                  <w:lang w:val="en-US" w:eastAsia="zh-CN"/>
                </w:rPr>
              </w:rPrChange>
            </w:rPr>
            <w:delText>Interactive user friendly feed</w:delText>
          </w:r>
        </w:del>
      </w:ins>
      <w:ins w:id="214" w:author="Thomas" w:date="2016-02-26T17:52:00Z">
        <w:del w:id="215" w:author="Connor Goudie" w:date="2016-03-06T13:20:00Z">
          <w:r w:rsidRPr="006D4D57" w:rsidDel="00E91893">
            <w:rPr>
              <w:b/>
              <w:lang w:val="en-US" w:eastAsia="zh-CN"/>
              <w:rPrChange w:id="216"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217" w:author="Thomas" w:date="2016-02-26T17:55:00Z"/>
          <w:del w:id="218" w:author="Connor Goudie" w:date="2016-03-06T13:20:00Z"/>
          <w:b/>
          <w:lang w:val="en-US" w:eastAsia="zh-CN"/>
          <w:rPrChange w:id="219" w:author="Thomas" w:date="2016-02-26T17:56:00Z">
            <w:rPr>
              <w:ins w:id="220" w:author="Thomas" w:date="2016-02-26T17:55:00Z"/>
              <w:del w:id="221" w:author="Connor Goudie" w:date="2016-03-06T13:20:00Z"/>
              <w:lang w:val="en-US" w:eastAsia="zh-CN"/>
            </w:rPr>
          </w:rPrChange>
        </w:rPr>
      </w:pPr>
      <w:ins w:id="222" w:author="Thomas" w:date="2016-02-26T17:56:00Z">
        <w:del w:id="223" w:author="Connor Goudie" w:date="2016-03-06T13:20:00Z">
          <w:r w:rsidRPr="006D4D57" w:rsidDel="00E91893">
            <w:rPr>
              <w:b/>
              <w:lang w:val="en-US" w:eastAsia="zh-CN"/>
              <w:rPrChange w:id="224" w:author="Thomas" w:date="2016-02-26T17:56:00Z">
                <w:rPr>
                  <w:lang w:val="en-US" w:eastAsia="zh-CN"/>
                </w:rPr>
              </w:rPrChange>
            </w:rPr>
            <w:delText>-</w:delText>
          </w:r>
        </w:del>
      </w:ins>
      <w:ins w:id="225" w:author="Thomas" w:date="2016-02-26T17:55:00Z">
        <w:del w:id="226" w:author="Connor Goudie" w:date="2016-03-06T13:20:00Z">
          <w:r w:rsidRPr="006D4D57" w:rsidDel="00E91893">
            <w:rPr>
              <w:b/>
              <w:lang w:val="en-US" w:eastAsia="zh-CN"/>
              <w:rPrChange w:id="227" w:author="Thomas" w:date="2016-02-26T17:56:00Z">
                <w:rPr>
                  <w:lang w:val="en-US" w:eastAsia="zh-CN"/>
                </w:rPr>
              </w:rPrChange>
            </w:rPr>
            <w:delText>Forms tested using our friendly feedback</w:delText>
          </w:r>
        </w:del>
      </w:ins>
    </w:p>
    <w:p w14:paraId="065D3A62" w14:textId="5D2661D8" w:rsidR="006D4D57" w:rsidDel="00E91893" w:rsidRDefault="006D4D57">
      <w:pPr>
        <w:rPr>
          <w:ins w:id="228" w:author="Thomas" w:date="2016-02-26T17:55:00Z"/>
          <w:del w:id="229" w:author="Connor Goudie" w:date="2016-03-06T13:20:00Z"/>
          <w:lang w:val="en-US" w:eastAsia="zh-CN"/>
        </w:rPr>
      </w:pPr>
      <w:ins w:id="230" w:author="Thomas" w:date="2016-02-26T17:56:00Z">
        <w:del w:id="231" w:author="Connor Goudie" w:date="2016-03-06T13:20:00Z">
          <w:r w:rsidDel="00E91893">
            <w:rPr>
              <w:lang w:val="en-US" w:eastAsia="zh-CN"/>
            </w:rPr>
            <w:delText>-</w:delText>
          </w:r>
        </w:del>
      </w:ins>
      <w:ins w:id="232" w:author="Thomas" w:date="2016-02-26T17:55:00Z">
        <w:del w:id="233" w:author="Connor Goudie" w:date="2016-03-06T13:20:00Z">
          <w:r w:rsidDel="00E91893">
            <w:rPr>
              <w:lang w:val="en-US" w:eastAsia="zh-CN"/>
            </w:rPr>
            <w:delText>Google Maps javascript embedded in site</w:delText>
          </w:r>
        </w:del>
      </w:ins>
      <w:ins w:id="234" w:author="Thomas" w:date="2016-02-26T17:56:00Z">
        <w:del w:id="235"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236" w:author="Thomas" w:date="2016-02-26T17:55:00Z"/>
          <w:del w:id="237" w:author="Connor Goudie" w:date="2016-03-06T13:20:00Z"/>
          <w:b/>
          <w:lang w:val="en-US" w:eastAsia="zh-CN"/>
          <w:rPrChange w:id="238" w:author="Thomas" w:date="2016-02-26T17:56:00Z">
            <w:rPr>
              <w:ins w:id="239" w:author="Thomas" w:date="2016-02-26T17:55:00Z"/>
              <w:del w:id="240" w:author="Connor Goudie" w:date="2016-03-06T13:20:00Z"/>
              <w:lang w:val="en-US" w:eastAsia="zh-CN"/>
            </w:rPr>
          </w:rPrChange>
        </w:rPr>
      </w:pPr>
      <w:ins w:id="241" w:author="Thomas" w:date="2016-02-26T17:55:00Z">
        <w:del w:id="242" w:author="Connor Goudie" w:date="2016-03-06T13:20:00Z">
          <w:r w:rsidDel="00E91893">
            <w:rPr>
              <w:lang w:val="en-US" w:eastAsia="zh-CN"/>
            </w:rPr>
            <w:delText>-</w:delText>
          </w:r>
          <w:r w:rsidRPr="006D4D57" w:rsidDel="00E91893">
            <w:rPr>
              <w:b/>
              <w:lang w:val="en-US" w:eastAsia="zh-CN"/>
              <w:rPrChange w:id="243" w:author="Thomas" w:date="2016-02-26T17:56:00Z">
                <w:rPr>
                  <w:lang w:val="en-US" w:eastAsia="zh-CN"/>
                </w:rPr>
              </w:rPrChange>
            </w:rPr>
            <w:delText>Forms tested with javascript disabled</w:delText>
          </w:r>
        </w:del>
      </w:ins>
    </w:p>
    <w:p w14:paraId="38719DC5" w14:textId="38ECC178" w:rsidR="00BF710D" w:rsidRDefault="006D4D57">
      <w:pPr>
        <w:rPr>
          <w:ins w:id="244" w:author="Connor Goudie" w:date="2016-03-06T12:53:00Z"/>
          <w:b/>
          <w:lang w:val="en-US" w:eastAsia="zh-CN"/>
        </w:rPr>
      </w:pPr>
      <w:ins w:id="245" w:author="Thomas" w:date="2016-02-26T17:56:00Z">
        <w:del w:id="246" w:author="Connor Goudie" w:date="2016-03-06T13:20:00Z">
          <w:r w:rsidRPr="006D4D57" w:rsidDel="00E91893">
            <w:rPr>
              <w:b/>
              <w:lang w:val="en-US" w:eastAsia="zh-CN"/>
              <w:rPrChange w:id="247" w:author="Thomas" w:date="2016-02-26T17:56:00Z">
                <w:rPr>
                  <w:lang w:val="en-US" w:eastAsia="zh-CN"/>
                </w:rPr>
              </w:rPrChange>
            </w:rPr>
            <w:delText>-</w:delText>
          </w:r>
        </w:del>
      </w:ins>
      <w:ins w:id="248" w:author="Thomas" w:date="2016-02-26T17:55:00Z">
        <w:del w:id="249" w:author="Connor Goudie" w:date="2016-03-06T13:20:00Z">
          <w:r w:rsidRPr="006D4D57" w:rsidDel="00E91893">
            <w:rPr>
              <w:b/>
              <w:lang w:val="en-US" w:eastAsia="zh-CN"/>
              <w:rPrChange w:id="250" w:author="Thomas" w:date="2016-02-26T17:56:00Z">
                <w:rPr>
                  <w:lang w:val="en-US" w:eastAsia="zh-CN"/>
                </w:rPr>
              </w:rPrChange>
            </w:rPr>
            <w:delText>Site published and tested.</w:delText>
          </w:r>
        </w:del>
      </w:ins>
    </w:p>
    <w:tbl>
      <w:tblPr>
        <w:tblStyle w:val="TableGrid"/>
        <w:tblW w:w="10916" w:type="dxa"/>
        <w:tblInd w:w="-431" w:type="dxa"/>
        <w:tblLook w:val="04A0" w:firstRow="1" w:lastRow="0" w:firstColumn="1" w:lastColumn="0" w:noHBand="0" w:noVBand="1"/>
        <w:tblPrChange w:id="251"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252">
          <w:tblGrid>
            <w:gridCol w:w="3120"/>
            <w:gridCol w:w="759"/>
            <w:gridCol w:w="2879"/>
            <w:gridCol w:w="237"/>
            <w:gridCol w:w="47"/>
            <w:gridCol w:w="3070"/>
            <w:gridCol w:w="94"/>
            <w:gridCol w:w="710"/>
            <w:gridCol w:w="2313"/>
            <w:gridCol w:w="141"/>
          </w:tblGrid>
        </w:tblGridChange>
      </w:tblGrid>
      <w:tr w:rsidR="00BF710D" w14:paraId="2BEA8EA4" w14:textId="77777777" w:rsidTr="00747464">
        <w:trPr>
          <w:trHeight w:val="372"/>
          <w:ins w:id="253" w:author="Connor Goudie" w:date="2016-03-06T12:58:00Z"/>
          <w:trPrChange w:id="254" w:author="Connor Goudie" w:date="2016-03-06T13:39:00Z">
            <w:trPr>
              <w:gridBefore w:val="2"/>
              <w:gridAfter w:val="0"/>
            </w:trPr>
          </w:trPrChange>
        </w:trPr>
        <w:tc>
          <w:tcPr>
            <w:tcW w:w="3120" w:type="dxa"/>
            <w:tcPrChange w:id="255" w:author="Connor Goudie" w:date="2016-03-06T13:39:00Z">
              <w:tcPr>
                <w:tcW w:w="3116" w:type="dxa"/>
                <w:gridSpan w:val="2"/>
              </w:tcPr>
            </w:tcPrChange>
          </w:tcPr>
          <w:p w14:paraId="2DD42087" w14:textId="3FA5AE7E" w:rsidR="00E91893" w:rsidRDefault="00231BAC" w:rsidP="00E91893">
            <w:pPr>
              <w:jc w:val="center"/>
              <w:rPr>
                <w:ins w:id="256" w:author="Connor Goudie" w:date="2016-03-06T13:19:00Z"/>
                <w:b/>
                <w:sz w:val="28"/>
                <w:szCs w:val="28"/>
                <w:lang w:val="en-US" w:eastAsia="zh-CN"/>
              </w:rPr>
            </w:pPr>
            <w:ins w:id="257" w:author="Connor Goudie" w:date="2016-03-06T14:18:00Z">
              <w:r>
                <w:rPr>
                  <w:b/>
                  <w:sz w:val="28"/>
                  <w:szCs w:val="28"/>
                  <w:lang w:val="en-US" w:eastAsia="zh-CN"/>
                </w:rPr>
                <w:t>sign</w:t>
              </w:r>
            </w:ins>
            <w:ins w:id="258" w:author="Connor" w:date="2016-03-06T23:20:00Z">
              <w:r w:rsidR="00421A9D">
                <w:rPr>
                  <w:b/>
                  <w:sz w:val="28"/>
                  <w:szCs w:val="28"/>
                  <w:lang w:val="en-US" w:eastAsia="zh-CN"/>
                </w:rPr>
                <w:t>u</w:t>
              </w:r>
            </w:ins>
            <w:ins w:id="259" w:author="Connor Goudie" w:date="2016-03-06T14:18:00Z">
              <w:del w:id="260" w:author="Connor" w:date="2016-03-06T23:20:00Z">
                <w:r w:rsidDel="00421A9D">
                  <w:rPr>
                    <w:b/>
                    <w:sz w:val="28"/>
                    <w:szCs w:val="28"/>
                    <w:lang w:val="en-US" w:eastAsia="zh-CN"/>
                  </w:rPr>
                  <w:delText>U</w:delText>
                </w:r>
              </w:del>
              <w:r w:rsidRPr="00664A87">
                <w:rPr>
                  <w:b/>
                  <w:sz w:val="28"/>
                  <w:szCs w:val="28"/>
                  <w:lang w:val="en-US" w:eastAsia="zh-CN"/>
                </w:rPr>
                <w:t>p</w:t>
              </w:r>
            </w:ins>
            <w:ins w:id="261" w:author="Connor" w:date="2016-03-06T23:20:00Z">
              <w:r w:rsidR="00421A9D">
                <w:rPr>
                  <w:b/>
                  <w:sz w:val="28"/>
                  <w:szCs w:val="28"/>
                  <w:lang w:val="en-US" w:eastAsia="zh-CN"/>
                </w:rPr>
                <w:t>-f</w:t>
              </w:r>
            </w:ins>
            <w:ins w:id="262" w:author="Connor Goudie" w:date="2016-03-06T14:21:00Z">
              <w:del w:id="263" w:author="Connor" w:date="2016-03-06T23:20:00Z">
                <w:r w:rsidDel="00421A9D">
                  <w:rPr>
                    <w:b/>
                    <w:sz w:val="28"/>
                    <w:szCs w:val="28"/>
                    <w:lang w:val="en-US" w:eastAsia="zh-CN"/>
                  </w:rPr>
                  <w:delText>F</w:delText>
                </w:r>
              </w:del>
              <w:r>
                <w:rPr>
                  <w:b/>
                  <w:sz w:val="28"/>
                  <w:szCs w:val="28"/>
                  <w:lang w:val="en-US" w:eastAsia="zh-CN"/>
                </w:rPr>
                <w:t>orm</w:t>
              </w:r>
            </w:ins>
            <w:ins w:id="264" w:author="Connor Goudie" w:date="2016-03-06T13:19:00Z">
              <w:r w:rsidR="00E91893">
                <w:rPr>
                  <w:b/>
                  <w:sz w:val="28"/>
                  <w:szCs w:val="28"/>
                  <w:lang w:val="en-US" w:eastAsia="zh-CN"/>
                </w:rPr>
                <w:t xml:space="preserve"> on page: </w:t>
              </w:r>
            </w:ins>
            <w:ins w:id="265" w:author="Connor Goudie" w:date="2016-03-06T14:18:00Z">
              <w:r>
                <w:rPr>
                  <w:b/>
                  <w:sz w:val="28"/>
                  <w:szCs w:val="28"/>
                  <w:lang w:val="en-US" w:eastAsia="zh-CN"/>
                </w:rPr>
                <w:t>cateri</w:t>
              </w:r>
            </w:ins>
            <w:ins w:id="266"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267" w:author="Connor Goudie" w:date="2016-03-06T12:58:00Z"/>
                <w:lang w:val="en-US" w:eastAsia="zh-CN"/>
              </w:rPr>
              <w:pPrChange w:id="268" w:author="Connor Goudie" w:date="2016-03-06T13:00:00Z">
                <w:pPr/>
              </w:pPrChange>
            </w:pPr>
          </w:p>
        </w:tc>
        <w:tc>
          <w:tcPr>
            <w:tcW w:w="3638" w:type="dxa"/>
            <w:tcPrChange w:id="269" w:author="Connor Goudie" w:date="2016-03-06T13:39:00Z">
              <w:tcPr>
                <w:tcW w:w="3117" w:type="dxa"/>
                <w:gridSpan w:val="2"/>
              </w:tcPr>
            </w:tcPrChange>
          </w:tcPr>
          <w:p w14:paraId="08FE2224" w14:textId="0A803328" w:rsidR="00BF710D" w:rsidRDefault="00BF710D">
            <w:pPr>
              <w:jc w:val="center"/>
              <w:rPr>
                <w:ins w:id="270" w:author="Connor Goudie" w:date="2016-03-06T12:58:00Z"/>
                <w:lang w:val="en-US" w:eastAsia="zh-CN"/>
              </w:rPr>
              <w:pPrChange w:id="271" w:author="Connor Goudie" w:date="2016-03-06T13:00:00Z">
                <w:pPr/>
              </w:pPrChange>
            </w:pPr>
            <w:ins w:id="272" w:author="Connor Goudie" w:date="2016-03-06T12:59:00Z">
              <w:r>
                <w:rPr>
                  <w:lang w:val="en-US" w:eastAsia="zh-CN"/>
                </w:rPr>
                <w:t>Data Format or RegExp</w:t>
              </w:r>
            </w:ins>
          </w:p>
        </w:tc>
        <w:tc>
          <w:tcPr>
            <w:tcW w:w="4158" w:type="dxa"/>
            <w:tcPrChange w:id="273" w:author="Connor Goudie" w:date="2016-03-06T13:39:00Z">
              <w:tcPr>
                <w:tcW w:w="3117" w:type="dxa"/>
                <w:gridSpan w:val="3"/>
              </w:tcPr>
            </w:tcPrChange>
          </w:tcPr>
          <w:p w14:paraId="18706BF7" w14:textId="1521E924" w:rsidR="00BF710D" w:rsidRDefault="00BF710D">
            <w:pPr>
              <w:jc w:val="center"/>
              <w:rPr>
                <w:ins w:id="274" w:author="Connor Goudie" w:date="2016-03-06T12:58:00Z"/>
                <w:lang w:val="en-US" w:eastAsia="zh-CN"/>
              </w:rPr>
              <w:pPrChange w:id="275" w:author="Connor Goudie" w:date="2016-03-06T13:00:00Z">
                <w:pPr/>
              </w:pPrChange>
            </w:pPr>
            <w:ins w:id="276" w:author="Connor Goudie" w:date="2016-03-06T12:59:00Z">
              <w:r>
                <w:rPr>
                  <w:lang w:val="en-US" w:eastAsia="zh-CN"/>
                </w:rPr>
                <w:t>Explanation</w:t>
              </w:r>
            </w:ins>
          </w:p>
        </w:tc>
      </w:tr>
      <w:tr w:rsidR="00BF710D" w14:paraId="18F34AB4" w14:textId="77777777" w:rsidTr="00747464">
        <w:trPr>
          <w:trHeight w:val="372"/>
          <w:ins w:id="277" w:author="Connor Goudie" w:date="2016-03-06T12:58:00Z"/>
          <w:trPrChange w:id="278" w:author="Connor Goudie" w:date="2016-03-06T13:39:00Z">
            <w:trPr>
              <w:gridBefore w:val="2"/>
              <w:gridAfter w:val="0"/>
            </w:trPr>
          </w:trPrChange>
        </w:trPr>
        <w:tc>
          <w:tcPr>
            <w:tcW w:w="3120" w:type="dxa"/>
            <w:tcPrChange w:id="279" w:author="Connor Goudie" w:date="2016-03-06T13:39:00Z">
              <w:tcPr>
                <w:tcW w:w="3116" w:type="dxa"/>
                <w:gridSpan w:val="2"/>
              </w:tcPr>
            </w:tcPrChange>
          </w:tcPr>
          <w:p w14:paraId="606EEDFC" w14:textId="40CC4D79" w:rsidR="0000463C" w:rsidRPr="0000463C" w:rsidRDefault="007A50DC">
            <w:pPr>
              <w:jc w:val="center"/>
              <w:rPr>
                <w:ins w:id="280" w:author="Connor Goudie" w:date="2016-03-06T12:58:00Z"/>
                <w:b/>
                <w:sz w:val="28"/>
                <w:szCs w:val="28"/>
                <w:lang w:val="en-US" w:eastAsia="zh-CN"/>
                <w:rPrChange w:id="281" w:author="Connor Goudie" w:date="2016-03-06T13:11:00Z">
                  <w:rPr>
                    <w:ins w:id="282" w:author="Connor Goudie" w:date="2016-03-06T12:58:00Z"/>
                    <w:lang w:val="en-US" w:eastAsia="zh-CN"/>
                  </w:rPr>
                </w:rPrChange>
              </w:rPr>
              <w:pPrChange w:id="283" w:author="Tyler Da Costa" w:date="2016-03-07T01:20:00Z">
                <w:pPr/>
              </w:pPrChange>
            </w:pPr>
            <w:ins w:id="284" w:author="Connor Goudie" w:date="2016-03-06T13:19:00Z">
              <w:r>
                <w:rPr>
                  <w:lang w:val="en-US" w:eastAsia="zh-CN"/>
                </w:rPr>
                <w:t xml:space="preserve">Field </w:t>
              </w:r>
              <w:del w:id="285" w:author="Tyler Da Costa" w:date="2016-03-07T01:20:00Z">
                <w:r w:rsidDel="00F27A48">
                  <w:rPr>
                    <w:lang w:val="en-US" w:eastAsia="zh-CN"/>
                  </w:rPr>
                  <w:delText>n</w:delText>
                </w:r>
              </w:del>
            </w:ins>
            <w:ins w:id="286" w:author="Tyler Da Costa" w:date="2016-03-07T01:20:00Z">
              <w:r w:rsidR="00F27A48">
                <w:rPr>
                  <w:lang w:val="en-US" w:eastAsia="zh-CN"/>
                </w:rPr>
                <w:t>N</w:t>
              </w:r>
            </w:ins>
            <w:ins w:id="287" w:author="Connor Goudie" w:date="2016-03-06T13:19:00Z">
              <w:r>
                <w:rPr>
                  <w:lang w:val="en-US" w:eastAsia="zh-CN"/>
                </w:rPr>
                <w:t>ame</w:t>
              </w:r>
            </w:ins>
          </w:p>
        </w:tc>
        <w:tc>
          <w:tcPr>
            <w:tcW w:w="3638" w:type="dxa"/>
            <w:tcPrChange w:id="288" w:author="Connor Goudie" w:date="2016-03-06T13:39:00Z">
              <w:tcPr>
                <w:tcW w:w="3117" w:type="dxa"/>
                <w:gridSpan w:val="2"/>
              </w:tcPr>
            </w:tcPrChange>
          </w:tcPr>
          <w:p w14:paraId="1AACD688" w14:textId="308F3A69" w:rsidR="00BF710D" w:rsidRPr="00EA3396" w:rsidRDefault="00EA3396">
            <w:pPr>
              <w:jc w:val="center"/>
              <w:rPr>
                <w:ins w:id="289" w:author="Connor Goudie" w:date="2016-03-06T12:58:00Z"/>
                <w:b/>
                <w:sz w:val="28"/>
                <w:szCs w:val="28"/>
                <w:lang w:val="en-US" w:eastAsia="zh-CN"/>
                <w:rPrChange w:id="290" w:author="Connor" w:date="2016-03-06T23:36:00Z">
                  <w:rPr>
                    <w:ins w:id="291" w:author="Connor Goudie" w:date="2016-03-06T12:58:00Z"/>
                    <w:lang w:val="en-US" w:eastAsia="zh-CN"/>
                  </w:rPr>
                </w:rPrChange>
              </w:rPr>
              <w:pPrChange w:id="292" w:author="Connor" w:date="2016-03-06T23:36:00Z">
                <w:pPr/>
              </w:pPrChange>
            </w:pPr>
            <w:ins w:id="293" w:author="Connor" w:date="2016-03-06T23:36:00Z">
              <w:r>
                <w:rPr>
                  <w:b/>
                  <w:sz w:val="28"/>
                  <w:szCs w:val="28"/>
                  <w:lang w:val="en-US" w:eastAsia="zh-CN"/>
                </w:rPr>
                <w:t>All fields for signup-form are required</w:t>
              </w:r>
            </w:ins>
          </w:p>
        </w:tc>
        <w:tc>
          <w:tcPr>
            <w:tcW w:w="4158" w:type="dxa"/>
            <w:tcPrChange w:id="294" w:author="Connor Goudie" w:date="2016-03-06T13:39:00Z">
              <w:tcPr>
                <w:tcW w:w="3117" w:type="dxa"/>
                <w:gridSpan w:val="3"/>
              </w:tcPr>
            </w:tcPrChange>
          </w:tcPr>
          <w:p w14:paraId="73AEEE27" w14:textId="77777777" w:rsidR="00BF710D" w:rsidRDefault="00BF710D">
            <w:pPr>
              <w:rPr>
                <w:ins w:id="295" w:author="Connor Goudie" w:date="2016-03-06T12:58:00Z"/>
                <w:lang w:val="en-US" w:eastAsia="zh-CN"/>
              </w:rPr>
            </w:pPr>
          </w:p>
        </w:tc>
      </w:tr>
      <w:tr w:rsidR="0000463C" w14:paraId="65C55B8C" w14:textId="77777777" w:rsidTr="00747464">
        <w:tblPrEx>
          <w:tblPrExChange w:id="296" w:author="Connor Goudie" w:date="2016-03-06T13:39:00Z">
            <w:tblPrEx>
              <w:tblW w:w="9491" w:type="dxa"/>
            </w:tblPrEx>
          </w:tblPrExChange>
        </w:tblPrEx>
        <w:trPr>
          <w:trHeight w:val="372"/>
          <w:ins w:id="297" w:author="Connor Goudie" w:date="2016-03-06T13:11:00Z"/>
          <w:trPrChange w:id="298" w:author="Connor Goudie" w:date="2016-03-06T13:39:00Z">
            <w:trPr>
              <w:gridBefore w:val="2"/>
              <w:trHeight w:val="372"/>
            </w:trPr>
          </w:trPrChange>
        </w:trPr>
        <w:tc>
          <w:tcPr>
            <w:tcW w:w="3120" w:type="dxa"/>
            <w:tcPrChange w:id="299" w:author="Connor Goudie" w:date="2016-03-06T13:39:00Z">
              <w:tcPr>
                <w:tcW w:w="3163" w:type="dxa"/>
                <w:gridSpan w:val="3"/>
              </w:tcPr>
            </w:tcPrChange>
          </w:tcPr>
          <w:p w14:paraId="64FE8615" w14:textId="7967652D" w:rsidR="0000463C" w:rsidRPr="00BF710D" w:rsidRDefault="00421A9D">
            <w:pPr>
              <w:rPr>
                <w:ins w:id="300" w:author="Connor Goudie" w:date="2016-03-06T13:11:00Z"/>
                <w:b/>
                <w:sz w:val="28"/>
                <w:szCs w:val="28"/>
                <w:lang w:val="en-US" w:eastAsia="zh-CN"/>
              </w:rPr>
              <w:pPrChange w:id="301" w:author="Connor Goudie" w:date="2016-03-06T13:11:00Z">
                <w:pPr>
                  <w:jc w:val="center"/>
                </w:pPr>
              </w:pPrChange>
            </w:pPr>
            <w:ins w:id="302" w:author="Connor" w:date="2016-03-06T23:19:00Z">
              <w:del w:id="303" w:author="Connor Goudie" w:date="2016-03-07T00:28:00Z">
                <w:r w:rsidDel="007A50DC">
                  <w:rPr>
                    <w:lang w:val="en-US" w:eastAsia="zh-CN"/>
                  </w:rPr>
                  <w:delText>sup-</w:delText>
                </w:r>
              </w:del>
            </w:ins>
            <w:ins w:id="304" w:author="Connor Goudie" w:date="2016-03-06T13:11:00Z">
              <w:del w:id="305" w:author="Connor" w:date="2016-03-06T23:19:00Z">
                <w:r w:rsidR="0000463C" w:rsidDel="00421A9D">
                  <w:rPr>
                    <w:lang w:val="en-US" w:eastAsia="zh-CN"/>
                  </w:rPr>
                  <w:delText>Up</w:delText>
                </w:r>
              </w:del>
            </w:ins>
            <w:ins w:id="306" w:author="Connor" w:date="2016-03-06T23:19:00Z">
              <w:r>
                <w:rPr>
                  <w:lang w:val="en-US" w:eastAsia="zh-CN"/>
                </w:rPr>
                <w:t>e</w:t>
              </w:r>
            </w:ins>
            <w:ins w:id="307" w:author="Connor Goudie" w:date="2016-03-06T13:11:00Z">
              <w:del w:id="308" w:author="Connor" w:date="2016-03-06T23:19:00Z">
                <w:r w:rsidR="0000463C" w:rsidDel="00421A9D">
                  <w:rPr>
                    <w:lang w:val="en-US" w:eastAsia="zh-CN"/>
                  </w:rPr>
                  <w:delText>E</w:delText>
                </w:r>
              </w:del>
              <w:r w:rsidR="0000463C">
                <w:rPr>
                  <w:lang w:val="en-US" w:eastAsia="zh-CN"/>
                </w:rPr>
                <w:t>mail</w:t>
              </w:r>
            </w:ins>
          </w:p>
        </w:tc>
        <w:tc>
          <w:tcPr>
            <w:tcW w:w="3638" w:type="dxa"/>
            <w:tcPrChange w:id="309" w:author="Connor Goudie" w:date="2016-03-06T13:39:00Z">
              <w:tcPr>
                <w:tcW w:w="3164" w:type="dxa"/>
                <w:gridSpan w:val="2"/>
              </w:tcPr>
            </w:tcPrChange>
          </w:tcPr>
          <w:p w14:paraId="136AB770" w14:textId="40FCA2B7" w:rsidR="0000463C" w:rsidRDefault="00E91893">
            <w:pPr>
              <w:rPr>
                <w:ins w:id="310" w:author="Connor Goudie" w:date="2016-03-06T13:11:00Z"/>
                <w:lang w:val="en-US" w:eastAsia="zh-CN"/>
              </w:rPr>
            </w:pPr>
            <w:ins w:id="311" w:author="Connor Goudie" w:date="2016-03-06T13:21:00Z">
              <w:r>
                <w:rPr>
                  <w:lang w:val="en-US" w:eastAsia="zh-CN"/>
                </w:rPr>
                <w:t>Email format, must end in .com .ca or .org</w:t>
              </w:r>
            </w:ins>
            <w:ins w:id="312" w:author="Connor Goudie" w:date="2016-03-06T14:02:00Z">
              <w:r w:rsidR="00FD3FF2">
                <w:rPr>
                  <w:lang w:val="en-US" w:eastAsia="zh-CN"/>
                </w:rPr>
                <w:t>,</w:t>
              </w:r>
            </w:ins>
            <w:ins w:id="313" w:author="Connor Goudie" w:date="2016-03-06T14:01:00Z">
              <w:del w:id="314" w:author="Connor" w:date="2016-03-06T23:35:00Z">
                <w:r w:rsidR="00FD3FF2" w:rsidDel="00EA3396">
                  <w:rPr>
                    <w:lang w:val="en-US" w:eastAsia="zh-CN"/>
                  </w:rPr>
                  <w:delText xml:space="preserve"> </w:delText>
                </w:r>
              </w:del>
            </w:ins>
            <w:ins w:id="315" w:author="Connor Goudie" w:date="2016-03-06T14:02:00Z">
              <w:del w:id="316" w:author="Connor" w:date="2016-03-06T23:35:00Z">
                <w:r w:rsidR="00FD3FF2" w:rsidDel="00EA3396">
                  <w:rPr>
                    <w:lang w:val="en-US" w:eastAsia="zh-CN"/>
                  </w:rPr>
                  <w:delText>required field</w:delText>
                </w:r>
              </w:del>
            </w:ins>
          </w:p>
        </w:tc>
        <w:tc>
          <w:tcPr>
            <w:tcW w:w="4158" w:type="dxa"/>
            <w:tcPrChange w:id="317" w:author="Connor Goudie" w:date="2016-03-06T13:39:00Z">
              <w:tcPr>
                <w:tcW w:w="3164" w:type="dxa"/>
                <w:gridSpan w:val="3"/>
              </w:tcPr>
            </w:tcPrChange>
          </w:tcPr>
          <w:p w14:paraId="000BF512" w14:textId="02EA5F9D" w:rsidR="0000463C" w:rsidRDefault="00747464">
            <w:pPr>
              <w:rPr>
                <w:ins w:id="318" w:author="Connor Goudie" w:date="2016-03-06T13:11:00Z"/>
                <w:lang w:val="en-US" w:eastAsia="zh-CN"/>
              </w:rPr>
            </w:pPr>
            <w:ins w:id="319"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320" w:author="Connor Goudie" w:date="2016-03-06T12:58:00Z"/>
          <w:trPrChange w:id="321" w:author="Connor Goudie" w:date="2016-03-06T13:39:00Z">
            <w:trPr>
              <w:gridBefore w:val="2"/>
              <w:gridAfter w:val="0"/>
            </w:trPr>
          </w:trPrChange>
        </w:trPr>
        <w:tc>
          <w:tcPr>
            <w:tcW w:w="3120" w:type="dxa"/>
            <w:tcPrChange w:id="322" w:author="Connor Goudie" w:date="2016-03-06T13:39:00Z">
              <w:tcPr>
                <w:tcW w:w="3116" w:type="dxa"/>
                <w:gridSpan w:val="2"/>
              </w:tcPr>
            </w:tcPrChange>
          </w:tcPr>
          <w:p w14:paraId="48858AAC" w14:textId="1C991FB3" w:rsidR="00BF710D" w:rsidRDefault="00BF710D">
            <w:pPr>
              <w:rPr>
                <w:ins w:id="323" w:author="Connor Goudie" w:date="2016-03-06T12:58:00Z"/>
                <w:lang w:val="en-US" w:eastAsia="zh-CN"/>
              </w:rPr>
            </w:pPr>
            <w:ins w:id="324" w:author="Connor Goudie" w:date="2016-03-06T13:01:00Z">
              <w:r>
                <w:rPr>
                  <w:lang w:val="en-US" w:eastAsia="zh-CN"/>
                </w:rPr>
                <w:t>first</w:t>
              </w:r>
            </w:ins>
            <w:ins w:id="325" w:author="Connor" w:date="2016-03-06T23:19:00Z">
              <w:r w:rsidR="00421A9D">
                <w:rPr>
                  <w:lang w:val="en-US" w:eastAsia="zh-CN"/>
                </w:rPr>
                <w:t>n</w:t>
              </w:r>
            </w:ins>
            <w:ins w:id="326" w:author="Connor Goudie" w:date="2016-03-06T13:01:00Z">
              <w:del w:id="327" w:author="Connor" w:date="2016-03-06T23:19:00Z">
                <w:r w:rsidDel="00421A9D">
                  <w:rPr>
                    <w:lang w:val="en-US" w:eastAsia="zh-CN"/>
                  </w:rPr>
                  <w:delText>N</w:delText>
                </w:r>
              </w:del>
            </w:ins>
            <w:ins w:id="328" w:author="Connor Goudie" w:date="2016-03-06T13:00:00Z">
              <w:r>
                <w:rPr>
                  <w:lang w:val="en-US" w:eastAsia="zh-CN"/>
                </w:rPr>
                <w:t>ame</w:t>
              </w:r>
            </w:ins>
          </w:p>
        </w:tc>
        <w:tc>
          <w:tcPr>
            <w:tcW w:w="3638" w:type="dxa"/>
            <w:tcPrChange w:id="329" w:author="Connor Goudie" w:date="2016-03-06T13:39:00Z">
              <w:tcPr>
                <w:tcW w:w="3117" w:type="dxa"/>
                <w:gridSpan w:val="2"/>
              </w:tcPr>
            </w:tcPrChange>
          </w:tcPr>
          <w:p w14:paraId="4625B390" w14:textId="233696B5" w:rsidR="00BF710D" w:rsidRDefault="00EA3396">
            <w:pPr>
              <w:rPr>
                <w:ins w:id="330" w:author="Connor Goudie" w:date="2016-03-06T12:58:00Z"/>
                <w:lang w:val="en-US" w:eastAsia="zh-CN"/>
              </w:rPr>
            </w:pPr>
            <w:ins w:id="331" w:author="Connor" w:date="2016-03-06T23:34:00Z">
              <w:r>
                <w:rPr>
                  <w:lang w:val="en-US" w:eastAsia="zh-CN"/>
                </w:rPr>
                <w:t>RegExp pattern: /^[A-Za-z\s]{1,40}$/</w:t>
              </w:r>
            </w:ins>
            <w:ins w:id="332" w:author="Connor Goudie" w:date="2016-03-06T13:24:00Z">
              <w:del w:id="333" w:author="Connor" w:date="2016-03-06T23:34:00Z">
                <w:r w:rsidR="00E91893" w:rsidDel="00EA3396">
                  <w:rPr>
                    <w:lang w:val="en-US" w:eastAsia="zh-CN"/>
                  </w:rPr>
                  <w:delText xml:space="preserve">Any text, </w:delText>
                </w:r>
              </w:del>
            </w:ins>
            <w:ins w:id="334" w:author="Connor Goudie" w:date="2016-03-06T14:02:00Z">
              <w:del w:id="335" w:author="Connor" w:date="2016-03-06T23:35:00Z">
                <w:r w:rsidR="00FD3FF2" w:rsidDel="00EA3396">
                  <w:rPr>
                    <w:lang w:val="en-US" w:eastAsia="zh-CN"/>
                  </w:rPr>
                  <w:delText>required field</w:delText>
                </w:r>
              </w:del>
            </w:ins>
          </w:p>
        </w:tc>
        <w:tc>
          <w:tcPr>
            <w:tcW w:w="4158" w:type="dxa"/>
            <w:tcPrChange w:id="336" w:author="Connor Goudie" w:date="2016-03-06T13:39:00Z">
              <w:tcPr>
                <w:tcW w:w="3117" w:type="dxa"/>
                <w:gridSpan w:val="3"/>
              </w:tcPr>
            </w:tcPrChange>
          </w:tcPr>
          <w:p w14:paraId="2F66754D" w14:textId="504AC2CC" w:rsidR="00BF710D" w:rsidRDefault="00FD3FF2">
            <w:pPr>
              <w:rPr>
                <w:ins w:id="337" w:author="Connor Goudie" w:date="2016-03-06T12:58:00Z"/>
                <w:lang w:val="en-US" w:eastAsia="zh-CN"/>
              </w:rPr>
            </w:pPr>
            <w:ins w:id="338" w:author="Connor Goudie" w:date="2016-03-06T14:00:00Z">
              <w:r>
                <w:rPr>
                  <w:lang w:val="en-US" w:eastAsia="zh-CN"/>
                </w:rPr>
                <w:t>Name provided to make communication between restaurant and user easier</w:t>
              </w:r>
            </w:ins>
          </w:p>
        </w:tc>
      </w:tr>
      <w:tr w:rsidR="00BF710D" w14:paraId="65946CE6" w14:textId="77777777" w:rsidTr="00747464">
        <w:tblPrEx>
          <w:tblPrExChange w:id="339" w:author="Connor Goudie" w:date="2016-03-06T13:39:00Z">
            <w:tblPrEx>
              <w:tblW w:w="9491" w:type="dxa"/>
            </w:tblPrEx>
          </w:tblPrExChange>
        </w:tblPrEx>
        <w:trPr>
          <w:trHeight w:val="372"/>
          <w:ins w:id="340" w:author="Connor Goudie" w:date="2016-03-06T12:59:00Z"/>
          <w:trPrChange w:id="341" w:author="Connor Goudie" w:date="2016-03-06T13:39:00Z">
            <w:trPr>
              <w:gridBefore w:val="2"/>
              <w:trHeight w:val="372"/>
            </w:trPr>
          </w:trPrChange>
        </w:trPr>
        <w:tc>
          <w:tcPr>
            <w:tcW w:w="3120" w:type="dxa"/>
            <w:tcPrChange w:id="342" w:author="Connor Goudie" w:date="2016-03-06T13:39:00Z">
              <w:tcPr>
                <w:tcW w:w="3163" w:type="dxa"/>
                <w:gridSpan w:val="3"/>
              </w:tcPr>
            </w:tcPrChange>
          </w:tcPr>
          <w:p w14:paraId="4CAF1966" w14:textId="3961E23B" w:rsidR="00BF710D" w:rsidRDefault="00BF710D">
            <w:pPr>
              <w:rPr>
                <w:ins w:id="343" w:author="Connor Goudie" w:date="2016-03-06T12:59:00Z"/>
                <w:lang w:val="en-US" w:eastAsia="zh-CN"/>
              </w:rPr>
            </w:pPr>
            <w:ins w:id="344" w:author="Connor Goudie" w:date="2016-03-06T13:00:00Z">
              <w:r>
                <w:rPr>
                  <w:lang w:val="en-US" w:eastAsia="zh-CN"/>
                </w:rPr>
                <w:t>last</w:t>
              </w:r>
            </w:ins>
            <w:ins w:id="345" w:author="Connor" w:date="2016-03-06T23:20:00Z">
              <w:r w:rsidR="00421A9D">
                <w:rPr>
                  <w:lang w:val="en-US" w:eastAsia="zh-CN"/>
                </w:rPr>
                <w:t>n</w:t>
              </w:r>
            </w:ins>
            <w:ins w:id="346" w:author="Connor Goudie" w:date="2016-03-06T13:00:00Z">
              <w:del w:id="347" w:author="Connor" w:date="2016-03-06T23:20:00Z">
                <w:r w:rsidDel="00421A9D">
                  <w:rPr>
                    <w:lang w:val="en-US" w:eastAsia="zh-CN"/>
                  </w:rPr>
                  <w:delText>N</w:delText>
                </w:r>
              </w:del>
              <w:r>
                <w:rPr>
                  <w:lang w:val="en-US" w:eastAsia="zh-CN"/>
                </w:rPr>
                <w:t>ame</w:t>
              </w:r>
            </w:ins>
          </w:p>
        </w:tc>
        <w:tc>
          <w:tcPr>
            <w:tcW w:w="3638" w:type="dxa"/>
            <w:tcPrChange w:id="348" w:author="Connor Goudie" w:date="2016-03-06T13:39:00Z">
              <w:tcPr>
                <w:tcW w:w="3164" w:type="dxa"/>
                <w:gridSpan w:val="2"/>
              </w:tcPr>
            </w:tcPrChange>
          </w:tcPr>
          <w:p w14:paraId="746E4C59" w14:textId="1822F3C3" w:rsidR="00BF710D" w:rsidRDefault="00EA3396">
            <w:pPr>
              <w:rPr>
                <w:ins w:id="349" w:author="Connor Goudie" w:date="2016-03-06T12:59:00Z"/>
                <w:lang w:val="en-US" w:eastAsia="zh-CN"/>
              </w:rPr>
            </w:pPr>
            <w:ins w:id="350" w:author="Connor" w:date="2016-03-06T23:34:00Z">
              <w:r>
                <w:rPr>
                  <w:lang w:val="en-US" w:eastAsia="zh-CN"/>
                </w:rPr>
                <w:t>RegExp pattern:</w:t>
              </w:r>
              <w:r>
                <w:t xml:space="preserve"> </w:t>
              </w:r>
              <w:r>
                <w:rPr>
                  <w:lang w:val="en-US" w:eastAsia="zh-CN"/>
                </w:rPr>
                <w:t>/^[A-Za-z\s]{1,40}$</w:t>
              </w:r>
            </w:ins>
            <w:ins w:id="351" w:author="Connor" w:date="2016-03-06T23:35:00Z">
              <w:r>
                <w:rPr>
                  <w:lang w:val="en-US" w:eastAsia="zh-CN"/>
                </w:rPr>
                <w:t>/</w:t>
              </w:r>
            </w:ins>
            <w:ins w:id="352" w:author="Connor Goudie" w:date="2016-03-06T13:24:00Z">
              <w:del w:id="353" w:author="Connor" w:date="2016-03-06T23:34:00Z">
                <w:r w:rsidR="00FD3FF2" w:rsidDel="00EA3396">
                  <w:rPr>
                    <w:lang w:val="en-US" w:eastAsia="zh-CN"/>
                  </w:rPr>
                  <w:delText>Any text</w:delText>
                </w:r>
              </w:del>
            </w:ins>
            <w:ins w:id="354" w:author="Connor Goudie" w:date="2016-03-06T14:02:00Z">
              <w:del w:id="355" w:author="Connor" w:date="2016-03-06T23:34:00Z">
                <w:r w:rsidR="00FD3FF2" w:rsidDel="00EA3396">
                  <w:rPr>
                    <w:lang w:val="en-US" w:eastAsia="zh-CN"/>
                  </w:rPr>
                  <w:delText xml:space="preserve"> </w:delText>
                </w:r>
              </w:del>
              <w:del w:id="356" w:author="Connor" w:date="2016-03-06T23:35:00Z">
                <w:r w:rsidR="00FD3FF2" w:rsidDel="00EA3396">
                  <w:rPr>
                    <w:lang w:val="en-US" w:eastAsia="zh-CN"/>
                  </w:rPr>
                  <w:delText>required field</w:delText>
                </w:r>
              </w:del>
            </w:ins>
          </w:p>
        </w:tc>
        <w:tc>
          <w:tcPr>
            <w:tcW w:w="4158" w:type="dxa"/>
            <w:tcPrChange w:id="357" w:author="Connor Goudie" w:date="2016-03-06T13:39:00Z">
              <w:tcPr>
                <w:tcW w:w="3164" w:type="dxa"/>
                <w:gridSpan w:val="3"/>
              </w:tcPr>
            </w:tcPrChange>
          </w:tcPr>
          <w:p w14:paraId="4673DA8F" w14:textId="2C292BCE" w:rsidR="00BF710D" w:rsidRDefault="00FD3FF2">
            <w:pPr>
              <w:rPr>
                <w:ins w:id="358" w:author="Connor Goudie" w:date="2016-03-06T12:59:00Z"/>
                <w:lang w:val="en-US" w:eastAsia="zh-CN"/>
              </w:rPr>
            </w:pPr>
            <w:ins w:id="359" w:author="Connor Goudie" w:date="2016-03-06T14:00:00Z">
              <w:r>
                <w:rPr>
                  <w:lang w:val="en-US" w:eastAsia="zh-CN"/>
                </w:rPr>
                <w:t>Name provided to make communication between restaurant and user easier</w:t>
              </w:r>
            </w:ins>
          </w:p>
        </w:tc>
      </w:tr>
      <w:tr w:rsidR="0007660E" w14:paraId="65BB4F25" w14:textId="77777777" w:rsidTr="00747464">
        <w:tblPrEx>
          <w:tblPrExChange w:id="360" w:author="Connor Goudie" w:date="2016-03-06T13:39:00Z">
            <w:tblPrEx>
              <w:tblW w:w="9491" w:type="dxa"/>
            </w:tblPrEx>
          </w:tblPrExChange>
        </w:tblPrEx>
        <w:trPr>
          <w:trHeight w:val="372"/>
          <w:ins w:id="361" w:author="Connor Goudie" w:date="2016-03-06T12:59:00Z"/>
          <w:trPrChange w:id="362" w:author="Connor Goudie" w:date="2016-03-06T13:39:00Z">
            <w:trPr>
              <w:gridBefore w:val="2"/>
              <w:trHeight w:val="372"/>
            </w:trPr>
          </w:trPrChange>
        </w:trPr>
        <w:tc>
          <w:tcPr>
            <w:tcW w:w="3120" w:type="dxa"/>
            <w:tcPrChange w:id="363" w:author="Connor Goudie" w:date="2016-03-06T13:39:00Z">
              <w:tcPr>
                <w:tcW w:w="3163" w:type="dxa"/>
                <w:gridSpan w:val="3"/>
              </w:tcPr>
            </w:tcPrChange>
          </w:tcPr>
          <w:p w14:paraId="0A22A24D" w14:textId="760814C7" w:rsidR="0007660E" w:rsidRDefault="007577DC" w:rsidP="0007660E">
            <w:pPr>
              <w:rPr>
                <w:ins w:id="364" w:author="Connor Goudie" w:date="2016-03-06T12:59:00Z"/>
                <w:lang w:val="en-US" w:eastAsia="zh-CN"/>
              </w:rPr>
            </w:pPr>
            <w:ins w:id="365" w:author="Connor" w:date="2016-03-06T23:21:00Z">
              <w:r>
                <w:rPr>
                  <w:lang w:val="en-US" w:eastAsia="zh-CN"/>
                </w:rPr>
                <w:t>a</w:t>
              </w:r>
            </w:ins>
            <w:ins w:id="366" w:author="Connor Goudie" w:date="2016-03-06T13:00:00Z">
              <w:del w:id="367" w:author="Connor" w:date="2016-03-06T23:21:00Z">
                <w:r w:rsidR="00421A9D" w:rsidDel="007577DC">
                  <w:rPr>
                    <w:lang w:val="en-US" w:eastAsia="zh-CN"/>
                  </w:rPr>
                  <w:delText>A</w:delText>
                </w:r>
              </w:del>
              <w:r w:rsidR="0007660E">
                <w:rPr>
                  <w:lang w:val="en-US" w:eastAsia="zh-CN"/>
                </w:rPr>
                <w:t>ddress</w:t>
              </w:r>
            </w:ins>
          </w:p>
        </w:tc>
        <w:tc>
          <w:tcPr>
            <w:tcW w:w="3638" w:type="dxa"/>
            <w:tcPrChange w:id="368" w:author="Connor Goudie" w:date="2016-03-06T13:39:00Z">
              <w:tcPr>
                <w:tcW w:w="3164" w:type="dxa"/>
                <w:gridSpan w:val="2"/>
              </w:tcPr>
            </w:tcPrChange>
          </w:tcPr>
          <w:p w14:paraId="6DB92947" w14:textId="3F3A507E" w:rsidR="0007660E" w:rsidRDefault="00EA3396">
            <w:pPr>
              <w:rPr>
                <w:ins w:id="369" w:author="Connor Goudie" w:date="2016-03-06T12:59:00Z"/>
                <w:lang w:val="en-US" w:eastAsia="zh-CN"/>
              </w:rPr>
            </w:pPr>
            <w:ins w:id="370" w:author="Connor" w:date="2016-03-06T23:34:00Z">
              <w:r>
                <w:rPr>
                  <w:lang w:val="en-US" w:eastAsia="zh-CN"/>
                </w:rPr>
                <w:t>RegExp pattern: /^[a-z0-9\s,'-]{1,</w:t>
              </w:r>
            </w:ins>
            <w:ins w:id="371" w:author="Connor" w:date="2016-03-06T23:39:00Z">
              <w:r>
                <w:rPr>
                  <w:lang w:val="en-US" w:eastAsia="zh-CN"/>
                </w:rPr>
                <w:t>5</w:t>
              </w:r>
            </w:ins>
            <w:ins w:id="372" w:author="Connor" w:date="2016-03-06T23:34:00Z">
              <w:r w:rsidRPr="00EA3396">
                <w:rPr>
                  <w:lang w:val="en-US" w:eastAsia="zh-CN"/>
                </w:rPr>
                <w:t>0}$/i</w:t>
              </w:r>
            </w:ins>
            <w:ins w:id="373" w:author="Connor" w:date="2016-03-06T23:35:00Z">
              <w:r w:rsidDel="00EA3396">
                <w:rPr>
                  <w:lang w:val="en-US" w:eastAsia="zh-CN"/>
                </w:rPr>
                <w:t xml:space="preserve"> </w:t>
              </w:r>
            </w:ins>
            <w:ins w:id="374" w:author="Connor Goudie" w:date="2016-03-06T13:26:00Z">
              <w:del w:id="375" w:author="Connor" w:date="2016-03-06T23:33:00Z">
                <w:r w:rsidR="0007660E" w:rsidDel="00EA3396">
                  <w:rPr>
                    <w:lang w:val="en-US" w:eastAsia="zh-CN"/>
                  </w:rPr>
                  <w:delText>Any text,</w:delText>
                </w:r>
              </w:del>
            </w:ins>
            <w:ins w:id="376" w:author="Connor Goudie" w:date="2016-03-06T13:59:00Z">
              <w:del w:id="377" w:author="Connor" w:date="2016-03-06T23:33:00Z">
                <w:r w:rsidR="00FD3FF2" w:rsidDel="00EA3396">
                  <w:rPr>
                    <w:lang w:val="en-US" w:eastAsia="zh-CN"/>
                  </w:rPr>
                  <w:delText xml:space="preserve"> required field</w:delText>
                </w:r>
              </w:del>
            </w:ins>
          </w:p>
        </w:tc>
        <w:tc>
          <w:tcPr>
            <w:tcW w:w="4158" w:type="dxa"/>
            <w:tcPrChange w:id="378" w:author="Connor Goudie" w:date="2016-03-06T13:39:00Z">
              <w:tcPr>
                <w:tcW w:w="3164" w:type="dxa"/>
                <w:gridSpan w:val="3"/>
              </w:tcPr>
            </w:tcPrChange>
          </w:tcPr>
          <w:p w14:paraId="737189AB" w14:textId="5B76C88A" w:rsidR="0007660E" w:rsidRDefault="00FD3FF2">
            <w:pPr>
              <w:rPr>
                <w:ins w:id="379" w:author="Connor Goudie" w:date="2016-03-06T12:59:00Z"/>
                <w:lang w:val="en-US" w:eastAsia="zh-CN"/>
              </w:rPr>
            </w:pPr>
            <w:ins w:id="380" w:author="Connor Goudie" w:date="2016-03-06T14:01:00Z">
              <w:r>
                <w:rPr>
                  <w:lang w:val="en-US" w:eastAsia="zh-CN"/>
                </w:rPr>
                <w:t xml:space="preserve">Address must be provided so restaurant knows where </w:t>
              </w:r>
              <w:del w:id="381" w:author="Connor" w:date="2016-03-06T23:39:00Z">
                <w:r w:rsidDel="00EA3396">
                  <w:rPr>
                    <w:lang w:val="en-US" w:eastAsia="zh-CN"/>
                  </w:rPr>
                  <w:delText>to deliver food</w:delText>
                </w:r>
              </w:del>
            </w:ins>
            <w:ins w:id="382" w:author="Connor" w:date="2016-03-06T23:39:00Z">
              <w:r w:rsidR="00EA3396">
                <w:rPr>
                  <w:lang w:val="en-US" w:eastAsia="zh-CN"/>
                </w:rPr>
                <w:t>they are catering</w:t>
              </w:r>
            </w:ins>
          </w:p>
        </w:tc>
      </w:tr>
      <w:tr w:rsidR="00BF710D" w14:paraId="0949B771" w14:textId="77777777" w:rsidTr="00747464">
        <w:tblPrEx>
          <w:tblPrExChange w:id="383" w:author="Connor Goudie" w:date="2016-03-06T13:39:00Z">
            <w:tblPrEx>
              <w:tblW w:w="9491" w:type="dxa"/>
            </w:tblPrEx>
          </w:tblPrExChange>
        </w:tblPrEx>
        <w:trPr>
          <w:trHeight w:val="372"/>
          <w:ins w:id="384" w:author="Connor Goudie" w:date="2016-03-06T12:59:00Z"/>
          <w:trPrChange w:id="385" w:author="Connor Goudie" w:date="2016-03-06T13:39:00Z">
            <w:trPr>
              <w:gridBefore w:val="2"/>
              <w:trHeight w:val="372"/>
            </w:trPr>
          </w:trPrChange>
        </w:trPr>
        <w:tc>
          <w:tcPr>
            <w:tcW w:w="3120" w:type="dxa"/>
            <w:tcPrChange w:id="386" w:author="Connor Goudie" w:date="2016-03-06T13:39:00Z">
              <w:tcPr>
                <w:tcW w:w="3163" w:type="dxa"/>
                <w:gridSpan w:val="3"/>
              </w:tcPr>
            </w:tcPrChange>
          </w:tcPr>
          <w:p w14:paraId="5DD8192E" w14:textId="7B30C0DB" w:rsidR="00BF710D" w:rsidRDefault="00BF710D">
            <w:pPr>
              <w:rPr>
                <w:ins w:id="387" w:author="Connor Goudie" w:date="2016-03-06T12:59:00Z"/>
                <w:lang w:val="en-US" w:eastAsia="zh-CN"/>
              </w:rPr>
            </w:pPr>
            <w:ins w:id="388" w:author="Connor Goudie" w:date="2016-03-06T13:00:00Z">
              <w:r>
                <w:rPr>
                  <w:lang w:val="en-US" w:eastAsia="zh-CN"/>
                </w:rPr>
                <w:t>postal</w:t>
              </w:r>
            </w:ins>
            <w:ins w:id="389" w:author="Connor" w:date="2016-03-06T23:20:00Z">
              <w:r w:rsidR="00421A9D">
                <w:rPr>
                  <w:lang w:val="en-US" w:eastAsia="zh-CN"/>
                </w:rPr>
                <w:t>c</w:t>
              </w:r>
            </w:ins>
            <w:ins w:id="390" w:author="Connor Goudie" w:date="2016-03-06T13:00:00Z">
              <w:del w:id="391" w:author="Connor" w:date="2016-03-06T23:20:00Z">
                <w:r w:rsidDel="00421A9D">
                  <w:rPr>
                    <w:lang w:val="en-US" w:eastAsia="zh-CN"/>
                  </w:rPr>
                  <w:delText>C</w:delText>
                </w:r>
              </w:del>
              <w:r>
                <w:rPr>
                  <w:lang w:val="en-US" w:eastAsia="zh-CN"/>
                </w:rPr>
                <w:t>ode</w:t>
              </w:r>
            </w:ins>
          </w:p>
        </w:tc>
        <w:tc>
          <w:tcPr>
            <w:tcW w:w="3638" w:type="dxa"/>
            <w:tcPrChange w:id="392" w:author="Connor Goudie" w:date="2016-03-06T13:39:00Z">
              <w:tcPr>
                <w:tcW w:w="3164" w:type="dxa"/>
                <w:gridSpan w:val="2"/>
              </w:tcPr>
            </w:tcPrChange>
          </w:tcPr>
          <w:p w14:paraId="464AD247" w14:textId="3668D137" w:rsidR="00BF710D" w:rsidRDefault="0000463C">
            <w:pPr>
              <w:rPr>
                <w:ins w:id="393" w:author="Connor Goudie" w:date="2016-03-06T12:59:00Z"/>
                <w:lang w:val="en-US" w:eastAsia="zh-CN"/>
              </w:rPr>
            </w:pPr>
            <w:ins w:id="394" w:author="Connor Goudie" w:date="2016-03-06T13:14:00Z">
              <w:r>
                <w:rPr>
                  <w:lang w:val="en-US" w:eastAsia="zh-CN"/>
                </w:rPr>
                <w:t>RegExp</w:t>
              </w:r>
            </w:ins>
            <w:ins w:id="395" w:author="Connor Goudie" w:date="2016-03-06T13:25:00Z">
              <w:r w:rsidR="0007660E">
                <w:rPr>
                  <w:lang w:val="en-US" w:eastAsia="zh-CN"/>
                </w:rPr>
                <w:t xml:space="preserve"> pattern: </w:t>
              </w:r>
              <w:r w:rsidR="0007660E" w:rsidRPr="0007660E">
                <w:rPr>
                  <w:lang w:val="en-US" w:eastAsia="zh-CN"/>
                </w:rPr>
                <w:t>[a-zA-Z][1-9][a-zA-Z]?\s[1-9][a-zA-Z][1-9]</w:t>
              </w:r>
            </w:ins>
            <w:ins w:id="396" w:author="Connor Goudie" w:date="2016-03-06T14:02:00Z">
              <w:del w:id="397" w:author="Connor" w:date="2016-03-06T23:35:00Z">
                <w:r w:rsidR="00FD3FF2" w:rsidDel="00EA3396">
                  <w:rPr>
                    <w:lang w:val="en-US" w:eastAsia="zh-CN"/>
                  </w:rPr>
                  <w:delText xml:space="preserve"> required field</w:delText>
                </w:r>
              </w:del>
            </w:ins>
          </w:p>
        </w:tc>
        <w:tc>
          <w:tcPr>
            <w:tcW w:w="4158" w:type="dxa"/>
            <w:tcPrChange w:id="398" w:author="Connor Goudie" w:date="2016-03-06T13:39:00Z">
              <w:tcPr>
                <w:tcW w:w="3164" w:type="dxa"/>
                <w:gridSpan w:val="3"/>
              </w:tcPr>
            </w:tcPrChange>
          </w:tcPr>
          <w:p w14:paraId="3F71BC18" w14:textId="47115A6E" w:rsidR="00BF710D" w:rsidRDefault="008F7707">
            <w:pPr>
              <w:rPr>
                <w:ins w:id="399" w:author="Connor Goudie" w:date="2016-03-06T12:59:00Z"/>
                <w:lang w:val="en-US" w:eastAsia="zh-CN"/>
              </w:rPr>
            </w:pPr>
            <w:ins w:id="400" w:author="Connor Goudie" w:date="2016-03-06T14:01:00Z">
              <w:r>
                <w:rPr>
                  <w:lang w:val="en-US" w:eastAsia="zh-CN"/>
                </w:rPr>
                <w:t>Postal code</w:t>
              </w:r>
              <w:r w:rsidR="00FD3FF2">
                <w:rPr>
                  <w:lang w:val="en-US" w:eastAsia="zh-CN"/>
                </w:rPr>
                <w:t xml:space="preserve"> must be provided so restaurant knows where </w:t>
              </w:r>
            </w:ins>
            <w:ins w:id="401" w:author="Connor" w:date="2016-03-06T23:39:00Z">
              <w:r w:rsidR="00EA3396">
                <w:rPr>
                  <w:lang w:val="en-US" w:eastAsia="zh-CN"/>
                </w:rPr>
                <w:t>they are catering</w:t>
              </w:r>
            </w:ins>
            <w:ins w:id="402" w:author="Connor Goudie" w:date="2016-03-06T14:01:00Z">
              <w:del w:id="403" w:author="Connor" w:date="2016-03-06T23:39:00Z">
                <w:r w:rsidR="00FD3FF2" w:rsidDel="00EA3396">
                  <w:rPr>
                    <w:lang w:val="en-US" w:eastAsia="zh-CN"/>
                  </w:rPr>
                  <w:delText>to deliver food</w:delText>
                </w:r>
              </w:del>
            </w:ins>
          </w:p>
        </w:tc>
      </w:tr>
      <w:tr w:rsidR="00BF710D" w14:paraId="2E3EA409" w14:textId="77777777" w:rsidTr="00747464">
        <w:tblPrEx>
          <w:tblPrExChange w:id="404" w:author="Connor Goudie" w:date="2016-03-06T13:39:00Z">
            <w:tblPrEx>
              <w:tblW w:w="9491" w:type="dxa"/>
            </w:tblPrEx>
          </w:tblPrExChange>
        </w:tblPrEx>
        <w:trPr>
          <w:trHeight w:val="372"/>
          <w:ins w:id="405" w:author="Connor Goudie" w:date="2016-03-06T13:00:00Z"/>
          <w:trPrChange w:id="406" w:author="Connor Goudie" w:date="2016-03-06T13:39:00Z">
            <w:trPr>
              <w:gridBefore w:val="2"/>
              <w:trHeight w:val="372"/>
            </w:trPr>
          </w:trPrChange>
        </w:trPr>
        <w:tc>
          <w:tcPr>
            <w:tcW w:w="3120" w:type="dxa"/>
            <w:tcPrChange w:id="407" w:author="Connor Goudie" w:date="2016-03-06T13:39:00Z">
              <w:tcPr>
                <w:tcW w:w="3163" w:type="dxa"/>
                <w:gridSpan w:val="3"/>
              </w:tcPr>
            </w:tcPrChange>
          </w:tcPr>
          <w:p w14:paraId="4056C6F0" w14:textId="23DE7D7A" w:rsidR="00BF710D" w:rsidRDefault="00BF710D">
            <w:pPr>
              <w:rPr>
                <w:ins w:id="408" w:author="Connor Goudie" w:date="2016-03-06T13:00:00Z"/>
                <w:lang w:val="en-US" w:eastAsia="zh-CN"/>
              </w:rPr>
            </w:pPr>
            <w:ins w:id="409" w:author="Connor Goudie" w:date="2016-03-06T13:00:00Z">
              <w:r>
                <w:rPr>
                  <w:lang w:val="en-US" w:eastAsia="zh-CN"/>
                </w:rPr>
                <w:t>phone0</w:t>
              </w:r>
            </w:ins>
          </w:p>
        </w:tc>
        <w:tc>
          <w:tcPr>
            <w:tcW w:w="3638" w:type="dxa"/>
            <w:tcPrChange w:id="410" w:author="Connor Goudie" w:date="2016-03-06T13:39:00Z">
              <w:tcPr>
                <w:tcW w:w="3164" w:type="dxa"/>
                <w:gridSpan w:val="2"/>
              </w:tcPr>
            </w:tcPrChange>
          </w:tcPr>
          <w:p w14:paraId="5C1ACCF6" w14:textId="50857249" w:rsidR="00BF710D" w:rsidRDefault="0000463C">
            <w:pPr>
              <w:rPr>
                <w:ins w:id="411" w:author="Connor Goudie" w:date="2016-03-06T13:00:00Z"/>
                <w:lang w:val="en-US" w:eastAsia="zh-CN"/>
              </w:rPr>
            </w:pPr>
            <w:ins w:id="412" w:author="Connor Goudie" w:date="2016-03-06T13:14:00Z">
              <w:r>
                <w:rPr>
                  <w:lang w:val="en-US" w:eastAsia="zh-CN"/>
                </w:rPr>
                <w:t>RegExp</w:t>
              </w:r>
            </w:ins>
            <w:ins w:id="413"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414" w:author="Connor Goudie" w:date="2016-03-07T00:27:00Z">
              <w:r w:rsidR="007A50DC">
                <w:rPr>
                  <w:lang w:val="en-US" w:eastAsia="zh-CN"/>
                </w:rPr>
                <w:t>[0-9]</w:t>
              </w:r>
            </w:ins>
            <w:ins w:id="415" w:author="Connor Goudie" w:date="2016-03-06T13:25:00Z">
              <w:r w:rsidR="007A50DC">
                <w:rPr>
                  <w:lang w:val="en-US" w:eastAsia="zh-CN"/>
                </w:rPr>
                <w:t>{2</w:t>
              </w:r>
              <w:r w:rsidR="0007660E" w:rsidRPr="0007660E">
                <w:rPr>
                  <w:lang w:val="en-US" w:eastAsia="zh-CN"/>
                </w:rPr>
                <w:t>}</w:t>
              </w:r>
            </w:ins>
          </w:p>
        </w:tc>
        <w:tc>
          <w:tcPr>
            <w:tcW w:w="4158" w:type="dxa"/>
            <w:tcPrChange w:id="416" w:author="Connor Goudie" w:date="2016-03-06T13:39:00Z">
              <w:tcPr>
                <w:tcW w:w="3164" w:type="dxa"/>
                <w:gridSpan w:val="3"/>
              </w:tcPr>
            </w:tcPrChange>
          </w:tcPr>
          <w:p w14:paraId="0B35E92A" w14:textId="36D7AC27" w:rsidR="00BF710D" w:rsidRDefault="00FD3FF2">
            <w:pPr>
              <w:rPr>
                <w:ins w:id="417" w:author="Connor Goudie" w:date="2016-03-06T13:00:00Z"/>
                <w:lang w:val="en-US" w:eastAsia="zh-CN"/>
              </w:rPr>
            </w:pPr>
            <w:ins w:id="418" w:author="Connor Goudie" w:date="2016-03-06T14:03:00Z">
              <w:del w:id="419" w:author="Connor" w:date="2016-03-06T23:40:00Z">
                <w:r w:rsidDel="00EA3396">
                  <w:rPr>
                    <w:lang w:val="en-US" w:eastAsia="zh-CN"/>
                  </w:rPr>
                  <w:delText>Not required but makes</w:delText>
                </w:r>
              </w:del>
            </w:ins>
            <w:ins w:id="420" w:author="Connor" w:date="2016-03-06T23:40:00Z">
              <w:r w:rsidR="00EA3396">
                <w:rPr>
                  <w:lang w:val="en-US" w:eastAsia="zh-CN"/>
                </w:rPr>
                <w:t>Makes</w:t>
              </w:r>
            </w:ins>
            <w:ins w:id="421" w:author="Connor Goudie" w:date="2016-03-06T14:03:00Z">
              <w:r>
                <w:rPr>
                  <w:lang w:val="en-US" w:eastAsia="zh-CN"/>
                </w:rPr>
                <w:t xml:space="preserve"> communication easier</w:t>
              </w:r>
            </w:ins>
          </w:p>
        </w:tc>
      </w:tr>
      <w:tr w:rsidR="00BF710D" w14:paraId="255BFCA9" w14:textId="77777777" w:rsidTr="00747464">
        <w:tblPrEx>
          <w:tblPrExChange w:id="422" w:author="Connor Goudie" w:date="2016-03-06T13:39:00Z">
            <w:tblPrEx>
              <w:tblW w:w="9491" w:type="dxa"/>
            </w:tblPrEx>
          </w:tblPrExChange>
        </w:tblPrEx>
        <w:trPr>
          <w:trHeight w:val="372"/>
          <w:ins w:id="423" w:author="Connor Goudie" w:date="2016-03-06T13:00:00Z"/>
          <w:trPrChange w:id="424" w:author="Connor Goudie" w:date="2016-03-06T13:39:00Z">
            <w:trPr>
              <w:gridBefore w:val="2"/>
              <w:trHeight w:val="372"/>
            </w:trPr>
          </w:trPrChange>
        </w:trPr>
        <w:tc>
          <w:tcPr>
            <w:tcW w:w="3120" w:type="dxa"/>
            <w:tcPrChange w:id="425" w:author="Connor Goudie" w:date="2016-03-06T13:39:00Z">
              <w:tcPr>
                <w:tcW w:w="3163" w:type="dxa"/>
                <w:gridSpan w:val="3"/>
              </w:tcPr>
            </w:tcPrChange>
          </w:tcPr>
          <w:p w14:paraId="3427B474" w14:textId="1BFF5CAE" w:rsidR="00BF710D" w:rsidRDefault="00BF710D">
            <w:pPr>
              <w:rPr>
                <w:ins w:id="426" w:author="Connor Goudie" w:date="2016-03-06T13:00:00Z"/>
                <w:lang w:val="en-US" w:eastAsia="zh-CN"/>
              </w:rPr>
            </w:pPr>
            <w:ins w:id="427" w:author="Connor Goudie" w:date="2016-03-06T13:02:00Z">
              <w:r>
                <w:rPr>
                  <w:lang w:val="en-US" w:eastAsia="zh-CN"/>
                </w:rPr>
                <w:t>phone1</w:t>
              </w:r>
            </w:ins>
          </w:p>
        </w:tc>
        <w:tc>
          <w:tcPr>
            <w:tcW w:w="3638" w:type="dxa"/>
            <w:tcPrChange w:id="428" w:author="Connor Goudie" w:date="2016-03-06T13:39:00Z">
              <w:tcPr>
                <w:tcW w:w="3164" w:type="dxa"/>
                <w:gridSpan w:val="2"/>
              </w:tcPr>
            </w:tcPrChange>
          </w:tcPr>
          <w:p w14:paraId="72428F0B" w14:textId="15755C97" w:rsidR="00BF710D" w:rsidRDefault="0000463C">
            <w:pPr>
              <w:rPr>
                <w:ins w:id="429" w:author="Connor Goudie" w:date="2016-03-06T13:00:00Z"/>
                <w:lang w:val="en-US" w:eastAsia="zh-CN"/>
              </w:rPr>
            </w:pPr>
            <w:ins w:id="430" w:author="Connor Goudie" w:date="2016-03-06T13:14:00Z">
              <w:r>
                <w:rPr>
                  <w:lang w:val="en-US" w:eastAsia="zh-CN"/>
                </w:rPr>
                <w:t>RegExp</w:t>
              </w:r>
            </w:ins>
            <w:ins w:id="431"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432" w:author="Connor Goudie" w:date="2016-03-07T00:27:00Z">
              <w:r w:rsidR="007A50DC">
                <w:rPr>
                  <w:lang w:val="en-US" w:eastAsia="zh-CN"/>
                </w:rPr>
                <w:t>[0-9</w:t>
              </w:r>
            </w:ins>
            <w:ins w:id="433" w:author="Connor Goudie" w:date="2016-03-06T13:25:00Z">
              <w:r w:rsidR="007A50DC">
                <w:rPr>
                  <w:lang w:val="en-US" w:eastAsia="zh-CN"/>
                </w:rPr>
                <w:t>]{2</w:t>
              </w:r>
              <w:r w:rsidR="0007660E" w:rsidRPr="0007660E">
                <w:rPr>
                  <w:lang w:val="en-US" w:eastAsia="zh-CN"/>
                </w:rPr>
                <w:t>}</w:t>
              </w:r>
            </w:ins>
          </w:p>
        </w:tc>
        <w:tc>
          <w:tcPr>
            <w:tcW w:w="4158" w:type="dxa"/>
            <w:tcPrChange w:id="434" w:author="Connor Goudie" w:date="2016-03-06T13:39:00Z">
              <w:tcPr>
                <w:tcW w:w="3164" w:type="dxa"/>
                <w:gridSpan w:val="3"/>
              </w:tcPr>
            </w:tcPrChange>
          </w:tcPr>
          <w:p w14:paraId="7E768F14" w14:textId="32B78CA6" w:rsidR="00BF710D" w:rsidRDefault="00FD3FF2">
            <w:pPr>
              <w:rPr>
                <w:ins w:id="435" w:author="Connor Goudie" w:date="2016-03-06T13:00:00Z"/>
                <w:lang w:val="en-US" w:eastAsia="zh-CN"/>
              </w:rPr>
            </w:pPr>
            <w:ins w:id="436" w:author="Connor Goudie" w:date="2016-03-06T14:03:00Z">
              <w:del w:id="437" w:author="Connor" w:date="2016-03-06T23:40:00Z">
                <w:r w:rsidDel="00EA3396">
                  <w:rPr>
                    <w:lang w:val="en-US" w:eastAsia="zh-CN"/>
                  </w:rPr>
                  <w:delText>Not required but m</w:delText>
                </w:r>
              </w:del>
              <w:del w:id="438" w:author="Connor" w:date="2016-03-06T23:41:00Z">
                <w:r w:rsidDel="00EA3396">
                  <w:rPr>
                    <w:lang w:val="en-US" w:eastAsia="zh-CN"/>
                  </w:rPr>
                  <w:delText>akes communication easier</w:delText>
                </w:r>
              </w:del>
            </w:ins>
          </w:p>
        </w:tc>
      </w:tr>
      <w:tr w:rsidR="00BF710D" w14:paraId="72B2450D" w14:textId="77777777" w:rsidTr="00747464">
        <w:tblPrEx>
          <w:tblPrExChange w:id="439" w:author="Connor Goudie" w:date="2016-03-06T13:39:00Z">
            <w:tblPrEx>
              <w:tblW w:w="9491" w:type="dxa"/>
            </w:tblPrEx>
          </w:tblPrExChange>
        </w:tblPrEx>
        <w:trPr>
          <w:trHeight w:val="372"/>
          <w:ins w:id="440" w:author="Connor Goudie" w:date="2016-03-06T13:00:00Z"/>
          <w:trPrChange w:id="441" w:author="Connor Goudie" w:date="2016-03-06T13:39:00Z">
            <w:trPr>
              <w:gridBefore w:val="2"/>
              <w:trHeight w:val="372"/>
            </w:trPr>
          </w:trPrChange>
        </w:trPr>
        <w:tc>
          <w:tcPr>
            <w:tcW w:w="3120" w:type="dxa"/>
            <w:tcPrChange w:id="442" w:author="Connor Goudie" w:date="2016-03-06T13:39:00Z">
              <w:tcPr>
                <w:tcW w:w="3163" w:type="dxa"/>
                <w:gridSpan w:val="3"/>
              </w:tcPr>
            </w:tcPrChange>
          </w:tcPr>
          <w:p w14:paraId="54F8A5C0" w14:textId="2B9E1955" w:rsidR="00BF710D" w:rsidRDefault="00BF710D">
            <w:pPr>
              <w:rPr>
                <w:ins w:id="443" w:author="Connor Goudie" w:date="2016-03-06T13:00:00Z"/>
                <w:lang w:val="en-US" w:eastAsia="zh-CN"/>
              </w:rPr>
            </w:pPr>
            <w:ins w:id="444" w:author="Connor Goudie" w:date="2016-03-06T13:02:00Z">
              <w:r>
                <w:rPr>
                  <w:lang w:val="en-US" w:eastAsia="zh-CN"/>
                </w:rPr>
                <w:t>phone2</w:t>
              </w:r>
            </w:ins>
          </w:p>
        </w:tc>
        <w:tc>
          <w:tcPr>
            <w:tcW w:w="3638" w:type="dxa"/>
            <w:tcPrChange w:id="445" w:author="Connor Goudie" w:date="2016-03-06T13:39:00Z">
              <w:tcPr>
                <w:tcW w:w="3164" w:type="dxa"/>
                <w:gridSpan w:val="2"/>
              </w:tcPr>
            </w:tcPrChange>
          </w:tcPr>
          <w:p w14:paraId="61FBA617" w14:textId="1EB69706" w:rsidR="00BF710D" w:rsidRDefault="0000463C">
            <w:pPr>
              <w:rPr>
                <w:ins w:id="446" w:author="Connor Goudie" w:date="2016-03-06T13:00:00Z"/>
                <w:lang w:val="en-US" w:eastAsia="zh-CN"/>
              </w:rPr>
            </w:pPr>
            <w:ins w:id="447" w:author="Connor Goudie" w:date="2016-03-06T13:14:00Z">
              <w:r>
                <w:rPr>
                  <w:lang w:val="en-US" w:eastAsia="zh-CN"/>
                </w:rPr>
                <w:t>RegExp</w:t>
              </w:r>
            </w:ins>
            <w:ins w:id="448" w:author="Connor Goudie" w:date="2016-03-06T13:25:00Z">
              <w:r w:rsidR="0007660E">
                <w:rPr>
                  <w:lang w:val="en-US" w:eastAsia="zh-CN"/>
                </w:rPr>
                <w:t xml:space="preserve"> pattern: [0-9]{4</w:t>
              </w:r>
              <w:r w:rsidR="0007660E" w:rsidRPr="0007660E">
                <w:rPr>
                  <w:lang w:val="en-US" w:eastAsia="zh-CN"/>
                </w:rPr>
                <w:t>}</w:t>
              </w:r>
            </w:ins>
          </w:p>
        </w:tc>
        <w:tc>
          <w:tcPr>
            <w:tcW w:w="4158" w:type="dxa"/>
            <w:tcPrChange w:id="449" w:author="Connor Goudie" w:date="2016-03-06T13:39:00Z">
              <w:tcPr>
                <w:tcW w:w="3164" w:type="dxa"/>
                <w:gridSpan w:val="3"/>
              </w:tcPr>
            </w:tcPrChange>
          </w:tcPr>
          <w:p w14:paraId="0E1FBD6A" w14:textId="4A959099" w:rsidR="00BF710D" w:rsidRDefault="00FD3FF2">
            <w:pPr>
              <w:rPr>
                <w:ins w:id="450" w:author="Connor Goudie" w:date="2016-03-06T13:00:00Z"/>
                <w:lang w:val="en-US" w:eastAsia="zh-CN"/>
              </w:rPr>
            </w:pPr>
            <w:ins w:id="451" w:author="Connor Goudie" w:date="2016-03-06T14:03:00Z">
              <w:del w:id="452" w:author="Connor" w:date="2016-03-06T23:40:00Z">
                <w:r w:rsidDel="00EA3396">
                  <w:rPr>
                    <w:lang w:val="en-US" w:eastAsia="zh-CN"/>
                  </w:rPr>
                  <w:delText>Not required but m</w:delText>
                </w:r>
              </w:del>
              <w:del w:id="453" w:author="Connor" w:date="2016-03-06T23:41:00Z">
                <w:r w:rsidDel="00EA3396">
                  <w:rPr>
                    <w:lang w:val="en-US" w:eastAsia="zh-CN"/>
                  </w:rPr>
                  <w:delText>akes communication easier</w:delText>
                </w:r>
              </w:del>
            </w:ins>
          </w:p>
        </w:tc>
      </w:tr>
      <w:tr w:rsidR="0007660E" w14:paraId="7FDBAD35" w14:textId="77777777" w:rsidTr="00747464">
        <w:tblPrEx>
          <w:tblPrExChange w:id="454" w:author="Connor Goudie" w:date="2016-03-06T13:39:00Z">
            <w:tblPrEx>
              <w:tblW w:w="9491" w:type="dxa"/>
            </w:tblPrEx>
          </w:tblPrExChange>
        </w:tblPrEx>
        <w:trPr>
          <w:trHeight w:val="372"/>
          <w:ins w:id="455" w:author="Connor Goudie" w:date="2016-03-06T13:00:00Z"/>
          <w:trPrChange w:id="456" w:author="Connor Goudie" w:date="2016-03-06T13:39:00Z">
            <w:trPr>
              <w:gridBefore w:val="2"/>
              <w:trHeight w:val="372"/>
            </w:trPr>
          </w:trPrChange>
        </w:trPr>
        <w:tc>
          <w:tcPr>
            <w:tcW w:w="3120" w:type="dxa"/>
            <w:tcPrChange w:id="457" w:author="Connor Goudie" w:date="2016-03-06T13:39:00Z">
              <w:tcPr>
                <w:tcW w:w="3163" w:type="dxa"/>
                <w:gridSpan w:val="3"/>
              </w:tcPr>
            </w:tcPrChange>
          </w:tcPr>
          <w:p w14:paraId="3C0FF0BE" w14:textId="18638015" w:rsidR="0007660E" w:rsidRDefault="00421A9D" w:rsidP="0007660E">
            <w:pPr>
              <w:rPr>
                <w:ins w:id="458" w:author="Connor Goudie" w:date="2016-03-06T13:00:00Z"/>
                <w:lang w:val="en-US" w:eastAsia="zh-CN"/>
              </w:rPr>
            </w:pPr>
            <w:ins w:id="459" w:author="Connor" w:date="2016-03-06T23:20:00Z">
              <w:r>
                <w:rPr>
                  <w:lang w:val="en-US" w:eastAsia="zh-CN"/>
                </w:rPr>
                <w:t>p</w:t>
              </w:r>
            </w:ins>
            <w:ins w:id="460" w:author="Connor Goudie" w:date="2016-03-06T13:07:00Z">
              <w:del w:id="461" w:author="Connor" w:date="2016-03-06T23:20:00Z">
                <w:r w:rsidR="0007660E" w:rsidDel="00421A9D">
                  <w:rPr>
                    <w:lang w:val="en-US" w:eastAsia="zh-CN"/>
                  </w:rPr>
                  <w:delText>signUp</w:delText>
                </w:r>
              </w:del>
            </w:ins>
            <w:ins w:id="462" w:author="Connor Goudie" w:date="2016-03-06T13:02:00Z">
              <w:del w:id="463" w:author="Connor" w:date="2016-03-06T23:20:00Z">
                <w:r w:rsidR="0007660E" w:rsidDel="00421A9D">
                  <w:rPr>
                    <w:lang w:val="en-US" w:eastAsia="zh-CN"/>
                  </w:rPr>
                  <w:delText>P</w:delText>
                </w:r>
              </w:del>
              <w:r w:rsidR="0007660E">
                <w:rPr>
                  <w:lang w:val="en-US" w:eastAsia="zh-CN"/>
                </w:rPr>
                <w:t>assword</w:t>
              </w:r>
            </w:ins>
          </w:p>
        </w:tc>
        <w:tc>
          <w:tcPr>
            <w:tcW w:w="3638" w:type="dxa"/>
            <w:tcPrChange w:id="464" w:author="Connor Goudie" w:date="2016-03-06T13:39:00Z">
              <w:tcPr>
                <w:tcW w:w="3164" w:type="dxa"/>
                <w:gridSpan w:val="2"/>
              </w:tcPr>
            </w:tcPrChange>
          </w:tcPr>
          <w:p w14:paraId="4A938DF4" w14:textId="7A86C921" w:rsidR="0007660E" w:rsidRDefault="00EA3396">
            <w:pPr>
              <w:rPr>
                <w:ins w:id="465" w:author="Connor Goudie" w:date="2016-03-06T13:00:00Z"/>
                <w:lang w:val="en-US" w:eastAsia="zh-CN"/>
              </w:rPr>
            </w:pPr>
            <w:ins w:id="466" w:author="Connor" w:date="2016-03-06T23:37:00Z">
              <w:r>
                <w:rPr>
                  <w:lang w:val="en-US" w:eastAsia="zh-CN"/>
                </w:rPr>
                <w:t xml:space="preserve">RegExp pattern: </w:t>
              </w:r>
              <w:r w:rsidRPr="00EA3396">
                <w:rPr>
                  <w:lang w:val="en-US" w:eastAsia="zh-CN"/>
                </w:rPr>
                <w:t>/^[A-Za-z0-9!@#$%^&amp;*_]{6,20}$/</w:t>
              </w:r>
            </w:ins>
            <w:ins w:id="467" w:author="Connor" w:date="2016-03-06T23:38:00Z">
              <w:r>
                <w:rPr>
                  <w:lang w:val="en-US" w:eastAsia="zh-CN"/>
                </w:rPr>
                <w:t xml:space="preserve"> must be same as repassword</w:t>
              </w:r>
            </w:ins>
            <w:ins w:id="468" w:author="Connor Goudie" w:date="2016-03-06T13:26:00Z">
              <w:del w:id="469" w:author="Connor" w:date="2016-03-06T23:37:00Z">
                <w:r w:rsidR="0007660E" w:rsidDel="00EA3396">
                  <w:rPr>
                    <w:lang w:val="en-US" w:eastAsia="zh-CN"/>
                  </w:rPr>
                  <w:delText>Any text</w:delText>
                </w:r>
              </w:del>
              <w:del w:id="470" w:author="Connor" w:date="2016-03-06T23:36:00Z">
                <w:r w:rsidR="0007660E" w:rsidDel="00EA3396">
                  <w:rPr>
                    <w:lang w:val="en-US" w:eastAsia="zh-CN"/>
                  </w:rPr>
                  <w:delText xml:space="preserve">, </w:delText>
                </w:r>
              </w:del>
            </w:ins>
            <w:ins w:id="471" w:author="Connor Goudie" w:date="2016-03-06T14:02:00Z">
              <w:del w:id="472" w:author="Connor" w:date="2016-03-06T23:36:00Z">
                <w:r w:rsidR="00FD3FF2" w:rsidDel="00EA3396">
                  <w:rPr>
                    <w:lang w:val="en-US" w:eastAsia="zh-CN"/>
                  </w:rPr>
                  <w:delText>required field</w:delText>
                </w:r>
              </w:del>
            </w:ins>
            <w:ins w:id="473" w:author="Connor Goudie" w:date="2016-03-06T13:27:00Z">
              <w:del w:id="474" w:author="Connor" w:date="2016-03-06T23:36:00Z">
                <w:r w:rsidR="0007660E" w:rsidDel="00EA3396">
                  <w:rPr>
                    <w:lang w:val="en-US" w:eastAsia="zh-CN"/>
                  </w:rPr>
                  <w:delText>,</w:delText>
                </w:r>
              </w:del>
              <w:del w:id="475" w:author="Connor" w:date="2016-03-06T23:37:00Z">
                <w:r w:rsidR="0007660E" w:rsidDel="00EA3396">
                  <w:rPr>
                    <w:lang w:val="en-US" w:eastAsia="zh-CN"/>
                  </w:rPr>
                  <w:delText xml:space="preserve"> must be same as rePassword</w:delText>
                </w:r>
              </w:del>
            </w:ins>
          </w:p>
        </w:tc>
        <w:tc>
          <w:tcPr>
            <w:tcW w:w="4158" w:type="dxa"/>
            <w:tcPrChange w:id="476" w:author="Connor Goudie" w:date="2016-03-06T13:39:00Z">
              <w:tcPr>
                <w:tcW w:w="3164" w:type="dxa"/>
                <w:gridSpan w:val="3"/>
              </w:tcPr>
            </w:tcPrChange>
          </w:tcPr>
          <w:p w14:paraId="19B996D2" w14:textId="742D6437" w:rsidR="0007660E" w:rsidRDefault="00FD3FF2" w:rsidP="0007660E">
            <w:pPr>
              <w:rPr>
                <w:ins w:id="477" w:author="Connor Goudie" w:date="2016-03-06T13:00:00Z"/>
                <w:lang w:val="en-US" w:eastAsia="zh-CN"/>
              </w:rPr>
            </w:pPr>
            <w:ins w:id="478" w:author="Connor Goudie" w:date="2016-03-06T14:06:00Z">
              <w:r>
                <w:rPr>
                  <w:lang w:val="en-US" w:eastAsia="zh-CN"/>
                </w:rPr>
                <w:t>Security for user so someone else doesn’t fill orders in their name</w:t>
              </w:r>
            </w:ins>
          </w:p>
        </w:tc>
      </w:tr>
      <w:tr w:rsidR="0007660E" w14:paraId="0F5E76B1" w14:textId="77777777" w:rsidTr="00747464">
        <w:tblPrEx>
          <w:tblPrExChange w:id="479" w:author="Connor Goudie" w:date="2016-03-06T13:39:00Z">
            <w:tblPrEx>
              <w:tblW w:w="9491" w:type="dxa"/>
            </w:tblPrEx>
          </w:tblPrExChange>
        </w:tblPrEx>
        <w:trPr>
          <w:trHeight w:val="372"/>
          <w:ins w:id="480" w:author="Connor Goudie" w:date="2016-03-06T13:00:00Z"/>
          <w:trPrChange w:id="481" w:author="Connor Goudie" w:date="2016-03-06T13:39:00Z">
            <w:trPr>
              <w:gridBefore w:val="2"/>
              <w:trHeight w:val="372"/>
            </w:trPr>
          </w:trPrChange>
        </w:trPr>
        <w:tc>
          <w:tcPr>
            <w:tcW w:w="3120" w:type="dxa"/>
            <w:tcPrChange w:id="482" w:author="Connor Goudie" w:date="2016-03-06T13:39:00Z">
              <w:tcPr>
                <w:tcW w:w="3163" w:type="dxa"/>
                <w:gridSpan w:val="3"/>
              </w:tcPr>
            </w:tcPrChange>
          </w:tcPr>
          <w:p w14:paraId="2990CFED" w14:textId="3C35561C" w:rsidR="0007660E" w:rsidRDefault="0007660E" w:rsidP="0007660E">
            <w:pPr>
              <w:rPr>
                <w:ins w:id="483" w:author="Connor Goudie" w:date="2016-03-06T13:00:00Z"/>
                <w:lang w:val="en-US" w:eastAsia="zh-CN"/>
              </w:rPr>
            </w:pPr>
            <w:ins w:id="484" w:author="Connor Goudie" w:date="2016-03-06T13:02:00Z">
              <w:r>
                <w:rPr>
                  <w:lang w:val="en-US" w:eastAsia="zh-CN"/>
                </w:rPr>
                <w:t>re</w:t>
              </w:r>
            </w:ins>
            <w:ins w:id="485" w:author="Connor" w:date="2016-03-06T23:20:00Z">
              <w:r w:rsidR="00421A9D">
                <w:rPr>
                  <w:lang w:val="en-US" w:eastAsia="zh-CN"/>
                </w:rPr>
                <w:t>p</w:t>
              </w:r>
            </w:ins>
            <w:ins w:id="486" w:author="Connor Goudie" w:date="2016-03-06T13:02:00Z">
              <w:del w:id="487" w:author="Connor" w:date="2016-03-06T23:20:00Z">
                <w:r w:rsidDel="00421A9D">
                  <w:rPr>
                    <w:lang w:val="en-US" w:eastAsia="zh-CN"/>
                  </w:rPr>
                  <w:delText>P</w:delText>
                </w:r>
              </w:del>
              <w:r>
                <w:rPr>
                  <w:lang w:val="en-US" w:eastAsia="zh-CN"/>
                </w:rPr>
                <w:t>assword</w:t>
              </w:r>
            </w:ins>
          </w:p>
        </w:tc>
        <w:tc>
          <w:tcPr>
            <w:tcW w:w="3638" w:type="dxa"/>
            <w:tcPrChange w:id="488" w:author="Connor Goudie" w:date="2016-03-06T13:39:00Z">
              <w:tcPr>
                <w:tcW w:w="3164" w:type="dxa"/>
                <w:gridSpan w:val="2"/>
              </w:tcPr>
            </w:tcPrChange>
          </w:tcPr>
          <w:p w14:paraId="338592BC" w14:textId="7E2CCED5" w:rsidR="0007660E" w:rsidRDefault="00EA3396">
            <w:pPr>
              <w:rPr>
                <w:ins w:id="489" w:author="Connor Goudie" w:date="2016-03-06T13:00:00Z"/>
                <w:lang w:val="en-US" w:eastAsia="zh-CN"/>
              </w:rPr>
            </w:pPr>
            <w:ins w:id="490" w:author="Connor" w:date="2016-03-06T23:40:00Z">
              <w:r>
                <w:rPr>
                  <w:lang w:val="en-US" w:eastAsia="zh-CN"/>
                </w:rPr>
                <w:t xml:space="preserve">RegExp pattern: </w:t>
              </w:r>
              <w:r w:rsidRPr="00EA3396">
                <w:rPr>
                  <w:lang w:val="en-US" w:eastAsia="zh-CN"/>
                </w:rPr>
                <w:t>/^[A-Za-z0-9!@#$%^&amp;*_]{6,20}$/</w:t>
              </w:r>
              <w:r>
                <w:rPr>
                  <w:lang w:val="en-US" w:eastAsia="zh-CN"/>
                </w:rPr>
                <w:t xml:space="preserve"> must be same as password</w:t>
              </w:r>
            </w:ins>
            <w:ins w:id="491" w:author="Connor Goudie" w:date="2016-03-06T13:26:00Z">
              <w:del w:id="492" w:author="Connor" w:date="2016-03-06T23:40:00Z">
                <w:r w:rsidR="0007660E" w:rsidDel="00EA3396">
                  <w:rPr>
                    <w:lang w:val="en-US" w:eastAsia="zh-CN"/>
                  </w:rPr>
                  <w:delText>Any text</w:delText>
                </w:r>
              </w:del>
              <w:del w:id="493" w:author="Connor" w:date="2016-03-06T23:35:00Z">
                <w:r w:rsidR="0007660E" w:rsidDel="00EA3396">
                  <w:rPr>
                    <w:lang w:val="en-US" w:eastAsia="zh-CN"/>
                  </w:rPr>
                  <w:delText xml:space="preserve">, </w:delText>
                </w:r>
              </w:del>
            </w:ins>
            <w:ins w:id="494" w:author="Connor Goudie" w:date="2016-03-06T14:02:00Z">
              <w:del w:id="495" w:author="Connor" w:date="2016-03-06T23:35:00Z">
                <w:r w:rsidR="00FD3FF2" w:rsidDel="00EA3396">
                  <w:rPr>
                    <w:lang w:val="en-US" w:eastAsia="zh-CN"/>
                  </w:rPr>
                  <w:delText>required field,</w:delText>
                </w:r>
              </w:del>
              <w:del w:id="496" w:author="Connor" w:date="2016-03-06T23:40:00Z">
                <w:r w:rsidR="00FD3FF2" w:rsidDel="00EA3396">
                  <w:rPr>
                    <w:lang w:val="en-US" w:eastAsia="zh-CN"/>
                  </w:rPr>
                  <w:delText xml:space="preserve"> </w:delText>
                </w:r>
              </w:del>
            </w:ins>
            <w:ins w:id="497" w:author="Connor Goudie" w:date="2016-03-06T13:27:00Z">
              <w:del w:id="498" w:author="Connor" w:date="2016-03-06T23:40:00Z">
                <w:r w:rsidR="0007660E" w:rsidDel="00EA3396">
                  <w:rPr>
                    <w:lang w:val="en-US" w:eastAsia="zh-CN"/>
                  </w:rPr>
                  <w:delText xml:space="preserve">must be same as </w:delText>
                </w:r>
              </w:del>
              <w:del w:id="499" w:author="Connor" w:date="2016-03-06T23:38:00Z">
                <w:r w:rsidR="0007660E" w:rsidDel="00EA3396">
                  <w:rPr>
                    <w:lang w:val="en-US" w:eastAsia="zh-CN"/>
                  </w:rPr>
                  <w:delText>signUpP</w:delText>
                </w:r>
              </w:del>
              <w:del w:id="500" w:author="Connor" w:date="2016-03-06T23:40:00Z">
                <w:r w:rsidR="0007660E" w:rsidDel="00EA3396">
                  <w:rPr>
                    <w:lang w:val="en-US" w:eastAsia="zh-CN"/>
                  </w:rPr>
                  <w:delText>assword</w:delText>
                </w:r>
              </w:del>
            </w:ins>
          </w:p>
        </w:tc>
        <w:tc>
          <w:tcPr>
            <w:tcW w:w="4158" w:type="dxa"/>
            <w:tcPrChange w:id="501" w:author="Connor Goudie" w:date="2016-03-06T13:39:00Z">
              <w:tcPr>
                <w:tcW w:w="3164" w:type="dxa"/>
                <w:gridSpan w:val="3"/>
              </w:tcPr>
            </w:tcPrChange>
          </w:tcPr>
          <w:p w14:paraId="265B15C2" w14:textId="07EC5529" w:rsidR="0007660E" w:rsidRDefault="00FD3FF2" w:rsidP="0007660E">
            <w:pPr>
              <w:rPr>
                <w:ins w:id="502" w:author="Connor Goudie" w:date="2016-03-06T13:00:00Z"/>
                <w:lang w:val="en-US" w:eastAsia="zh-CN"/>
              </w:rPr>
            </w:pPr>
            <w:ins w:id="503" w:author="Connor Goudie" w:date="2016-03-06T14:06:00Z">
              <w:r>
                <w:rPr>
                  <w:lang w:val="en-US" w:eastAsia="zh-CN"/>
                </w:rPr>
                <w:t>Ensures password was not mistyped</w:t>
              </w:r>
            </w:ins>
          </w:p>
        </w:tc>
      </w:tr>
      <w:tr w:rsidR="0007660E" w14:paraId="50433364" w14:textId="77777777" w:rsidTr="00747464">
        <w:tblPrEx>
          <w:tblPrExChange w:id="504" w:author="Connor Goudie" w:date="2016-03-06T13:39:00Z">
            <w:tblPrEx>
              <w:tblW w:w="9491" w:type="dxa"/>
            </w:tblPrEx>
          </w:tblPrExChange>
        </w:tblPrEx>
        <w:trPr>
          <w:trHeight w:val="372"/>
          <w:ins w:id="505" w:author="Connor Goudie" w:date="2016-03-06T13:00:00Z"/>
          <w:trPrChange w:id="506" w:author="Connor Goudie" w:date="2016-03-06T13:39:00Z">
            <w:trPr>
              <w:gridBefore w:val="2"/>
              <w:trHeight w:val="372"/>
            </w:trPr>
          </w:trPrChange>
        </w:trPr>
        <w:tc>
          <w:tcPr>
            <w:tcW w:w="3120" w:type="dxa"/>
            <w:tcPrChange w:id="507" w:author="Connor Goudie" w:date="2016-03-06T13:39:00Z">
              <w:tcPr>
                <w:tcW w:w="3163" w:type="dxa"/>
                <w:gridSpan w:val="3"/>
              </w:tcPr>
            </w:tcPrChange>
          </w:tcPr>
          <w:p w14:paraId="6FD2E491" w14:textId="192611BC" w:rsidR="00231BAC" w:rsidDel="00A23E6F" w:rsidRDefault="00421A9D" w:rsidP="00231BAC">
            <w:pPr>
              <w:jc w:val="center"/>
              <w:rPr>
                <w:ins w:id="508" w:author="Connor Goudie" w:date="2016-03-06T14:19:00Z"/>
                <w:del w:id="509" w:author="Connor" w:date="2016-03-07T00:05:00Z"/>
                <w:b/>
                <w:sz w:val="28"/>
                <w:szCs w:val="28"/>
                <w:lang w:val="en-US" w:eastAsia="zh-CN"/>
              </w:rPr>
            </w:pPr>
            <w:ins w:id="510" w:author="Connor" w:date="2016-03-06T23:20:00Z">
              <w:r>
                <w:rPr>
                  <w:b/>
                  <w:sz w:val="28"/>
                  <w:szCs w:val="28"/>
                  <w:lang w:val="en-US" w:eastAsia="zh-CN"/>
                </w:rPr>
                <w:t>l</w:t>
              </w:r>
            </w:ins>
            <w:ins w:id="511" w:author="Connor Goudie" w:date="2016-03-06T14:19:00Z">
              <w:del w:id="512" w:author="Connor" w:date="2016-03-06T23:20:00Z">
                <w:r w:rsidDel="00421A9D">
                  <w:rPr>
                    <w:b/>
                    <w:sz w:val="28"/>
                    <w:szCs w:val="28"/>
                    <w:lang w:val="en-US" w:eastAsia="zh-CN"/>
                  </w:rPr>
                  <w:delText>L</w:delText>
                </w:r>
              </w:del>
              <w:r w:rsidR="00231BAC">
                <w:rPr>
                  <w:b/>
                  <w:sz w:val="28"/>
                  <w:szCs w:val="28"/>
                  <w:lang w:val="en-US" w:eastAsia="zh-CN"/>
                </w:rPr>
                <w:t>og</w:t>
              </w:r>
            </w:ins>
            <w:ins w:id="513" w:author="Connor" w:date="2016-03-06T23:20:00Z">
              <w:r>
                <w:rPr>
                  <w:b/>
                  <w:sz w:val="28"/>
                  <w:szCs w:val="28"/>
                  <w:lang w:val="en-US" w:eastAsia="zh-CN"/>
                </w:rPr>
                <w:t>in-f</w:t>
              </w:r>
            </w:ins>
            <w:ins w:id="514" w:author="Connor Goudie" w:date="2016-03-06T14:19:00Z">
              <w:del w:id="515" w:author="Connor" w:date="2016-03-06T23:20:00Z">
                <w:r w:rsidR="00231BAC" w:rsidDel="00421A9D">
                  <w:rPr>
                    <w:b/>
                    <w:sz w:val="28"/>
                    <w:szCs w:val="28"/>
                    <w:lang w:val="en-US" w:eastAsia="zh-CN"/>
                  </w:rPr>
                  <w:delText>In</w:delText>
                </w:r>
              </w:del>
            </w:ins>
            <w:ins w:id="516" w:author="Connor Goudie" w:date="2016-03-06T14:21:00Z">
              <w:del w:id="517" w:author="Connor" w:date="2016-03-06T23:20:00Z">
                <w:r w:rsidR="00231BAC" w:rsidDel="00421A9D">
                  <w:rPr>
                    <w:b/>
                    <w:sz w:val="28"/>
                    <w:szCs w:val="28"/>
                    <w:lang w:val="en-US" w:eastAsia="zh-CN"/>
                  </w:rPr>
                  <w:delText>F</w:delText>
                </w:r>
              </w:del>
              <w:r w:rsidR="00231BAC">
                <w:rPr>
                  <w:b/>
                  <w:sz w:val="28"/>
                  <w:szCs w:val="28"/>
                  <w:lang w:val="en-US" w:eastAsia="zh-CN"/>
                </w:rPr>
                <w:t>orm</w:t>
              </w:r>
            </w:ins>
            <w:ins w:id="518" w:author="Connor Goudie" w:date="2016-03-06T14:19:00Z">
              <w:r w:rsidR="00231BAC">
                <w:rPr>
                  <w:b/>
                  <w:sz w:val="28"/>
                  <w:szCs w:val="28"/>
                  <w:lang w:val="en-US" w:eastAsia="zh-CN"/>
                </w:rPr>
                <w:t xml:space="preserve"> on page: catering.html</w:t>
              </w:r>
            </w:ins>
          </w:p>
          <w:p w14:paraId="35FC1528" w14:textId="77777777" w:rsidR="0007660E" w:rsidRDefault="0007660E">
            <w:pPr>
              <w:jc w:val="center"/>
              <w:rPr>
                <w:ins w:id="519" w:author="Connor Goudie" w:date="2016-03-06T13:00:00Z"/>
                <w:lang w:val="en-US" w:eastAsia="zh-CN"/>
              </w:rPr>
              <w:pPrChange w:id="520" w:author="Connor" w:date="2016-03-07T00:05:00Z">
                <w:pPr/>
              </w:pPrChange>
            </w:pPr>
          </w:p>
        </w:tc>
        <w:tc>
          <w:tcPr>
            <w:tcW w:w="3638" w:type="dxa"/>
            <w:tcPrChange w:id="521" w:author="Connor Goudie" w:date="2016-03-06T13:39:00Z">
              <w:tcPr>
                <w:tcW w:w="3164" w:type="dxa"/>
                <w:gridSpan w:val="2"/>
              </w:tcPr>
            </w:tcPrChange>
          </w:tcPr>
          <w:p w14:paraId="22C4637E" w14:textId="6F93C4C5" w:rsidR="0007660E" w:rsidRDefault="00EA3396" w:rsidP="0007660E">
            <w:pPr>
              <w:rPr>
                <w:ins w:id="522" w:author="Connor Goudie" w:date="2016-03-06T13:00:00Z"/>
                <w:lang w:val="en-US" w:eastAsia="zh-CN"/>
              </w:rPr>
            </w:pPr>
            <w:ins w:id="523" w:author="Connor" w:date="2016-03-06T23:36:00Z">
              <w:r>
                <w:rPr>
                  <w:b/>
                  <w:sz w:val="28"/>
                  <w:szCs w:val="28"/>
                  <w:lang w:val="en-US" w:eastAsia="zh-CN"/>
                </w:rPr>
                <w:t>All fields for login-form are required</w:t>
              </w:r>
            </w:ins>
          </w:p>
        </w:tc>
        <w:tc>
          <w:tcPr>
            <w:tcW w:w="4158" w:type="dxa"/>
            <w:tcPrChange w:id="524" w:author="Connor Goudie" w:date="2016-03-06T13:39:00Z">
              <w:tcPr>
                <w:tcW w:w="3164" w:type="dxa"/>
                <w:gridSpan w:val="3"/>
              </w:tcPr>
            </w:tcPrChange>
          </w:tcPr>
          <w:p w14:paraId="6329A8F2" w14:textId="77777777" w:rsidR="0007660E" w:rsidRDefault="0007660E" w:rsidP="0007660E">
            <w:pPr>
              <w:rPr>
                <w:ins w:id="525" w:author="Connor Goudie" w:date="2016-03-06T13:00:00Z"/>
                <w:lang w:val="en-US" w:eastAsia="zh-CN"/>
              </w:rPr>
            </w:pPr>
          </w:p>
        </w:tc>
      </w:tr>
      <w:tr w:rsidR="0007660E" w14:paraId="7947C874" w14:textId="77777777" w:rsidTr="00747464">
        <w:tblPrEx>
          <w:tblPrExChange w:id="526" w:author="Connor Goudie" w:date="2016-03-06T13:39:00Z">
            <w:tblPrEx>
              <w:tblW w:w="9491" w:type="dxa"/>
            </w:tblPrEx>
          </w:tblPrExChange>
        </w:tblPrEx>
        <w:trPr>
          <w:trHeight w:val="372"/>
          <w:ins w:id="527" w:author="Connor Goudie" w:date="2016-03-06T13:20:00Z"/>
          <w:trPrChange w:id="528" w:author="Connor Goudie" w:date="2016-03-06T13:39:00Z">
            <w:trPr>
              <w:gridBefore w:val="2"/>
              <w:trHeight w:val="372"/>
            </w:trPr>
          </w:trPrChange>
        </w:trPr>
        <w:tc>
          <w:tcPr>
            <w:tcW w:w="3120" w:type="dxa"/>
            <w:tcPrChange w:id="529" w:author="Connor Goudie" w:date="2016-03-06T13:39:00Z">
              <w:tcPr>
                <w:tcW w:w="3163" w:type="dxa"/>
                <w:gridSpan w:val="3"/>
              </w:tcPr>
            </w:tcPrChange>
          </w:tcPr>
          <w:p w14:paraId="62C0FC79" w14:textId="1706B05E" w:rsidR="0007660E" w:rsidRDefault="007A50DC">
            <w:pPr>
              <w:jc w:val="center"/>
              <w:rPr>
                <w:ins w:id="530" w:author="Connor Goudie" w:date="2016-03-06T13:20:00Z"/>
                <w:b/>
                <w:sz w:val="28"/>
                <w:szCs w:val="28"/>
                <w:lang w:val="en-US" w:eastAsia="zh-CN"/>
              </w:rPr>
            </w:pPr>
            <w:ins w:id="531" w:author="Connor Goudie" w:date="2016-03-06T13:20:00Z">
              <w:r>
                <w:rPr>
                  <w:lang w:val="en-US" w:eastAsia="zh-CN"/>
                </w:rPr>
                <w:t xml:space="preserve">Field </w:t>
              </w:r>
              <w:del w:id="532" w:author="Tyler Da Costa" w:date="2016-03-07T01:20:00Z">
                <w:r w:rsidDel="00F27A48">
                  <w:rPr>
                    <w:lang w:val="en-US" w:eastAsia="zh-CN"/>
                  </w:rPr>
                  <w:delText>n</w:delText>
                </w:r>
              </w:del>
            </w:ins>
            <w:ins w:id="533" w:author="Tyler Da Costa" w:date="2016-03-07T01:20:00Z">
              <w:r w:rsidR="00F27A48">
                <w:rPr>
                  <w:lang w:val="en-US" w:eastAsia="zh-CN"/>
                </w:rPr>
                <w:t>N</w:t>
              </w:r>
            </w:ins>
            <w:ins w:id="534" w:author="Connor Goudie" w:date="2016-03-06T13:20:00Z">
              <w:r>
                <w:rPr>
                  <w:lang w:val="en-US" w:eastAsia="zh-CN"/>
                </w:rPr>
                <w:t>ame</w:t>
              </w:r>
            </w:ins>
          </w:p>
        </w:tc>
        <w:tc>
          <w:tcPr>
            <w:tcW w:w="3638" w:type="dxa"/>
            <w:tcPrChange w:id="535" w:author="Connor Goudie" w:date="2016-03-06T13:39:00Z">
              <w:tcPr>
                <w:tcW w:w="3164" w:type="dxa"/>
                <w:gridSpan w:val="2"/>
              </w:tcPr>
            </w:tcPrChange>
          </w:tcPr>
          <w:p w14:paraId="20A29151" w14:textId="77777777" w:rsidR="0007660E" w:rsidRDefault="0007660E" w:rsidP="0007660E">
            <w:pPr>
              <w:rPr>
                <w:ins w:id="536" w:author="Connor Goudie" w:date="2016-03-06T13:20:00Z"/>
                <w:lang w:val="en-US" w:eastAsia="zh-CN"/>
              </w:rPr>
            </w:pPr>
          </w:p>
        </w:tc>
        <w:tc>
          <w:tcPr>
            <w:tcW w:w="4158" w:type="dxa"/>
            <w:tcPrChange w:id="537" w:author="Connor Goudie" w:date="2016-03-06T13:39:00Z">
              <w:tcPr>
                <w:tcW w:w="3164" w:type="dxa"/>
                <w:gridSpan w:val="3"/>
              </w:tcPr>
            </w:tcPrChange>
          </w:tcPr>
          <w:p w14:paraId="17AD955D" w14:textId="77777777" w:rsidR="0007660E" w:rsidRDefault="0007660E" w:rsidP="0007660E">
            <w:pPr>
              <w:rPr>
                <w:ins w:id="538" w:author="Connor Goudie" w:date="2016-03-06T13:20:00Z"/>
                <w:lang w:val="en-US" w:eastAsia="zh-CN"/>
              </w:rPr>
            </w:pPr>
          </w:p>
        </w:tc>
      </w:tr>
      <w:tr w:rsidR="0007660E" w14:paraId="4EBDC53E" w14:textId="77777777" w:rsidTr="00747464">
        <w:tblPrEx>
          <w:tblPrExChange w:id="539" w:author="Connor Goudie" w:date="2016-03-06T13:39:00Z">
            <w:tblPrEx>
              <w:tblW w:w="9491" w:type="dxa"/>
            </w:tblPrEx>
          </w:tblPrExChange>
        </w:tblPrEx>
        <w:trPr>
          <w:trHeight w:val="372"/>
          <w:ins w:id="540" w:author="Connor Goudie" w:date="2016-03-06T13:00:00Z"/>
          <w:trPrChange w:id="541" w:author="Connor Goudie" w:date="2016-03-06T13:39:00Z">
            <w:trPr>
              <w:gridBefore w:val="2"/>
              <w:trHeight w:val="372"/>
            </w:trPr>
          </w:trPrChange>
        </w:trPr>
        <w:tc>
          <w:tcPr>
            <w:tcW w:w="3120" w:type="dxa"/>
            <w:tcPrChange w:id="542" w:author="Connor Goudie" w:date="2016-03-06T13:39:00Z">
              <w:tcPr>
                <w:tcW w:w="3163" w:type="dxa"/>
                <w:gridSpan w:val="3"/>
              </w:tcPr>
            </w:tcPrChange>
          </w:tcPr>
          <w:p w14:paraId="124FE56D" w14:textId="7B51F8A2" w:rsidR="0007660E" w:rsidRDefault="007577DC" w:rsidP="0007660E">
            <w:pPr>
              <w:rPr>
                <w:ins w:id="543" w:author="Connor Goudie" w:date="2016-03-06T13:00:00Z"/>
                <w:lang w:val="en-US" w:eastAsia="zh-CN"/>
              </w:rPr>
            </w:pPr>
            <w:ins w:id="544" w:author="Connor" w:date="2016-03-06T23:21:00Z">
              <w:r>
                <w:rPr>
                  <w:lang w:val="en-US" w:eastAsia="zh-CN"/>
                </w:rPr>
                <w:t>e</w:t>
              </w:r>
            </w:ins>
            <w:ins w:id="545" w:author="Connor Goudie" w:date="2016-03-06T13:07:00Z">
              <w:del w:id="546" w:author="Connor" w:date="2016-03-06T23:21:00Z">
                <w:r w:rsidR="0007660E" w:rsidDel="007577DC">
                  <w:rPr>
                    <w:lang w:val="en-US" w:eastAsia="zh-CN"/>
                  </w:rPr>
                  <w:delText>logInE</w:delText>
                </w:r>
              </w:del>
              <w:r w:rsidR="0007660E">
                <w:rPr>
                  <w:lang w:val="en-US" w:eastAsia="zh-CN"/>
                </w:rPr>
                <w:t>mail</w:t>
              </w:r>
            </w:ins>
          </w:p>
        </w:tc>
        <w:tc>
          <w:tcPr>
            <w:tcW w:w="3638" w:type="dxa"/>
            <w:tcPrChange w:id="547" w:author="Connor Goudie" w:date="2016-03-06T13:39:00Z">
              <w:tcPr>
                <w:tcW w:w="3164" w:type="dxa"/>
                <w:gridSpan w:val="2"/>
              </w:tcPr>
            </w:tcPrChange>
          </w:tcPr>
          <w:p w14:paraId="1E2135A8" w14:textId="6C2026BC" w:rsidR="0007660E" w:rsidRDefault="0007660E" w:rsidP="0007660E">
            <w:pPr>
              <w:rPr>
                <w:ins w:id="548" w:author="Connor Goudie" w:date="2016-03-06T13:00:00Z"/>
                <w:lang w:val="en-US" w:eastAsia="zh-CN"/>
              </w:rPr>
            </w:pPr>
            <w:ins w:id="549" w:author="Connor Goudie" w:date="2016-03-06T13:27:00Z">
              <w:r>
                <w:rPr>
                  <w:lang w:val="en-US" w:eastAsia="zh-CN"/>
                </w:rPr>
                <w:t>Email format, must end in .com .ca or .org</w:t>
              </w:r>
            </w:ins>
            <w:ins w:id="550" w:author="Connor Goudie" w:date="2016-03-06T14:03:00Z">
              <w:r w:rsidR="00FD3FF2">
                <w:rPr>
                  <w:lang w:val="en-US" w:eastAsia="zh-CN"/>
                </w:rPr>
                <w:t xml:space="preserve"> required field</w:t>
              </w:r>
            </w:ins>
          </w:p>
        </w:tc>
        <w:tc>
          <w:tcPr>
            <w:tcW w:w="4158" w:type="dxa"/>
            <w:tcPrChange w:id="551" w:author="Connor Goudie" w:date="2016-03-06T13:39:00Z">
              <w:tcPr>
                <w:tcW w:w="3164" w:type="dxa"/>
                <w:gridSpan w:val="3"/>
              </w:tcPr>
            </w:tcPrChange>
          </w:tcPr>
          <w:p w14:paraId="7B142433" w14:textId="5674CE4C" w:rsidR="0007660E" w:rsidRDefault="0007660E" w:rsidP="0007660E">
            <w:pPr>
              <w:rPr>
                <w:ins w:id="552" w:author="Connor Goudie" w:date="2016-03-06T13:00:00Z"/>
                <w:lang w:val="en-US" w:eastAsia="zh-CN"/>
              </w:rPr>
            </w:pPr>
          </w:p>
        </w:tc>
      </w:tr>
      <w:tr w:rsidR="0007660E" w14:paraId="14F07B66" w14:textId="77777777" w:rsidTr="00747464">
        <w:tblPrEx>
          <w:tblPrExChange w:id="553" w:author="Connor Goudie" w:date="2016-03-06T13:39:00Z">
            <w:tblPrEx>
              <w:tblW w:w="9491" w:type="dxa"/>
            </w:tblPrEx>
          </w:tblPrExChange>
        </w:tblPrEx>
        <w:trPr>
          <w:trHeight w:val="372"/>
          <w:ins w:id="554" w:author="Connor Goudie" w:date="2016-03-06T13:00:00Z"/>
          <w:trPrChange w:id="555" w:author="Connor Goudie" w:date="2016-03-06T13:39:00Z">
            <w:trPr>
              <w:gridBefore w:val="2"/>
              <w:trHeight w:val="372"/>
            </w:trPr>
          </w:trPrChange>
        </w:trPr>
        <w:tc>
          <w:tcPr>
            <w:tcW w:w="3120" w:type="dxa"/>
            <w:tcPrChange w:id="556" w:author="Connor Goudie" w:date="2016-03-06T13:39:00Z">
              <w:tcPr>
                <w:tcW w:w="3163" w:type="dxa"/>
                <w:gridSpan w:val="3"/>
              </w:tcPr>
            </w:tcPrChange>
          </w:tcPr>
          <w:p w14:paraId="6144BA28" w14:textId="12BC5804" w:rsidR="0007660E" w:rsidRDefault="007577DC" w:rsidP="0007660E">
            <w:pPr>
              <w:rPr>
                <w:ins w:id="557" w:author="Connor Goudie" w:date="2016-03-06T13:00:00Z"/>
                <w:lang w:val="en-US" w:eastAsia="zh-CN"/>
              </w:rPr>
            </w:pPr>
            <w:ins w:id="558" w:author="Connor" w:date="2016-03-06T23:21:00Z">
              <w:r>
                <w:rPr>
                  <w:lang w:val="en-US" w:eastAsia="zh-CN"/>
                </w:rPr>
                <w:t>p</w:t>
              </w:r>
            </w:ins>
            <w:ins w:id="559" w:author="Connor Goudie" w:date="2016-03-06T13:07:00Z">
              <w:del w:id="560" w:author="Connor" w:date="2016-03-06T23:21:00Z">
                <w:r w:rsidR="0007660E" w:rsidDel="007577DC">
                  <w:rPr>
                    <w:lang w:val="en-US" w:eastAsia="zh-CN"/>
                  </w:rPr>
                  <w:delText>logInP</w:delText>
                </w:r>
              </w:del>
              <w:r w:rsidR="0007660E">
                <w:rPr>
                  <w:lang w:val="en-US" w:eastAsia="zh-CN"/>
                </w:rPr>
                <w:t>assword</w:t>
              </w:r>
            </w:ins>
          </w:p>
        </w:tc>
        <w:tc>
          <w:tcPr>
            <w:tcW w:w="3638" w:type="dxa"/>
            <w:tcPrChange w:id="561" w:author="Connor Goudie" w:date="2016-03-06T13:39:00Z">
              <w:tcPr>
                <w:tcW w:w="3164" w:type="dxa"/>
                <w:gridSpan w:val="2"/>
              </w:tcPr>
            </w:tcPrChange>
          </w:tcPr>
          <w:p w14:paraId="24A67A2F" w14:textId="0F31061D" w:rsidR="0007660E" w:rsidRDefault="0007660E" w:rsidP="0007660E">
            <w:pPr>
              <w:rPr>
                <w:ins w:id="562" w:author="Connor Goudie" w:date="2016-03-06T13:00:00Z"/>
                <w:lang w:val="en-US" w:eastAsia="zh-CN"/>
              </w:rPr>
            </w:pPr>
            <w:ins w:id="563" w:author="Connor Goudie" w:date="2016-03-06T13:27:00Z">
              <w:r>
                <w:rPr>
                  <w:lang w:val="en-US" w:eastAsia="zh-CN"/>
                </w:rPr>
                <w:t xml:space="preserve">Any text, </w:t>
              </w:r>
            </w:ins>
            <w:ins w:id="564" w:author="Connor Goudie" w:date="2016-03-06T14:03:00Z">
              <w:r w:rsidR="00FD3FF2">
                <w:rPr>
                  <w:lang w:val="en-US" w:eastAsia="zh-CN"/>
                </w:rPr>
                <w:t>required field</w:t>
              </w:r>
            </w:ins>
          </w:p>
        </w:tc>
        <w:tc>
          <w:tcPr>
            <w:tcW w:w="4158" w:type="dxa"/>
            <w:tcPrChange w:id="565" w:author="Connor Goudie" w:date="2016-03-06T13:39:00Z">
              <w:tcPr>
                <w:tcW w:w="3164" w:type="dxa"/>
                <w:gridSpan w:val="3"/>
              </w:tcPr>
            </w:tcPrChange>
          </w:tcPr>
          <w:p w14:paraId="21AA14E6" w14:textId="77777777" w:rsidR="0007660E" w:rsidRDefault="0007660E" w:rsidP="0007660E">
            <w:pPr>
              <w:rPr>
                <w:ins w:id="566" w:author="Connor Goudie" w:date="2016-03-06T13:00:00Z"/>
                <w:lang w:val="en-US" w:eastAsia="zh-CN"/>
              </w:rPr>
            </w:pPr>
          </w:p>
        </w:tc>
      </w:tr>
      <w:tr w:rsidR="0007660E" w14:paraId="5FF5FC1D" w14:textId="77777777" w:rsidTr="00747464">
        <w:tblPrEx>
          <w:tblPrExChange w:id="567" w:author="Connor Goudie" w:date="2016-03-06T13:39:00Z">
            <w:tblPrEx>
              <w:tblW w:w="9491" w:type="dxa"/>
            </w:tblPrEx>
          </w:tblPrExChange>
        </w:tblPrEx>
        <w:trPr>
          <w:trHeight w:val="372"/>
          <w:ins w:id="568" w:author="Connor Goudie" w:date="2016-03-06T13:00:00Z"/>
          <w:trPrChange w:id="569" w:author="Connor Goudie" w:date="2016-03-06T13:39:00Z">
            <w:trPr>
              <w:gridBefore w:val="2"/>
              <w:trHeight w:val="372"/>
            </w:trPr>
          </w:trPrChange>
        </w:trPr>
        <w:tc>
          <w:tcPr>
            <w:tcW w:w="3120" w:type="dxa"/>
            <w:tcPrChange w:id="570" w:author="Connor Goudie" w:date="2016-03-06T13:39:00Z">
              <w:tcPr>
                <w:tcW w:w="3163" w:type="dxa"/>
                <w:gridSpan w:val="3"/>
              </w:tcPr>
            </w:tcPrChange>
          </w:tcPr>
          <w:p w14:paraId="1C10A048" w14:textId="6F53C24D" w:rsidR="00231BAC" w:rsidRDefault="007577DC" w:rsidP="00231BAC">
            <w:pPr>
              <w:jc w:val="center"/>
              <w:rPr>
                <w:ins w:id="571" w:author="Connor Goudie" w:date="2016-03-06T14:19:00Z"/>
                <w:b/>
                <w:sz w:val="28"/>
                <w:szCs w:val="28"/>
                <w:lang w:val="en-US" w:eastAsia="zh-CN"/>
              </w:rPr>
            </w:pPr>
            <w:ins w:id="572" w:author="Connor" w:date="2016-03-06T23:21:00Z">
              <w:r>
                <w:rPr>
                  <w:b/>
                  <w:sz w:val="28"/>
                  <w:szCs w:val="28"/>
                  <w:lang w:val="en-US" w:eastAsia="zh-CN"/>
                </w:rPr>
                <w:t>order-form</w:t>
              </w:r>
            </w:ins>
            <w:ins w:id="573" w:author="Connor Goudie" w:date="2016-03-06T14:21:00Z">
              <w:del w:id="574" w:author="Connor" w:date="2016-03-06T23:21:00Z">
                <w:r w:rsidDel="007577DC">
                  <w:rPr>
                    <w:b/>
                    <w:sz w:val="28"/>
                    <w:szCs w:val="28"/>
                    <w:lang w:val="en-US" w:eastAsia="zh-CN"/>
                  </w:rPr>
                  <w:delText>O</w:delText>
                </w:r>
                <w:r w:rsidR="00231BAC" w:rsidDel="007577DC">
                  <w:rPr>
                    <w:b/>
                    <w:sz w:val="28"/>
                    <w:szCs w:val="28"/>
                    <w:lang w:val="en-US" w:eastAsia="zh-CN"/>
                  </w:rPr>
                  <w:delText>rderF</w:delText>
                </w:r>
              </w:del>
              <w:del w:id="575" w:author="Connor" w:date="2016-03-06T23:20:00Z">
                <w:r w:rsidR="00231BAC" w:rsidDel="007577DC">
                  <w:rPr>
                    <w:b/>
                    <w:sz w:val="28"/>
                    <w:szCs w:val="28"/>
                    <w:lang w:val="en-US" w:eastAsia="zh-CN"/>
                  </w:rPr>
                  <w:delText>orm</w:delText>
                </w:r>
              </w:del>
            </w:ins>
            <w:ins w:id="576" w:author="Connor Goudie" w:date="2016-03-06T14:19:00Z">
              <w:r w:rsidR="00231BAC">
                <w:rPr>
                  <w:b/>
                  <w:sz w:val="28"/>
                  <w:szCs w:val="28"/>
                  <w:lang w:val="en-US" w:eastAsia="zh-CN"/>
                </w:rPr>
                <w:t xml:space="preserve"> on page: catering.html</w:t>
              </w:r>
            </w:ins>
          </w:p>
          <w:p w14:paraId="68BAA23D" w14:textId="77777777" w:rsidR="0007660E" w:rsidRDefault="0007660E">
            <w:pPr>
              <w:jc w:val="center"/>
              <w:rPr>
                <w:ins w:id="577" w:author="Connor Goudie" w:date="2016-03-06T13:00:00Z"/>
                <w:lang w:val="en-US" w:eastAsia="zh-CN"/>
              </w:rPr>
              <w:pPrChange w:id="578" w:author="Connor Goudie" w:date="2016-03-06T13:04:00Z">
                <w:pPr/>
              </w:pPrChange>
            </w:pPr>
          </w:p>
        </w:tc>
        <w:tc>
          <w:tcPr>
            <w:tcW w:w="3638" w:type="dxa"/>
            <w:tcPrChange w:id="579" w:author="Connor Goudie" w:date="2016-03-06T13:39:00Z">
              <w:tcPr>
                <w:tcW w:w="3164" w:type="dxa"/>
                <w:gridSpan w:val="2"/>
              </w:tcPr>
            </w:tcPrChange>
          </w:tcPr>
          <w:p w14:paraId="5AEEE21D" w14:textId="77777777" w:rsidR="0007660E" w:rsidRDefault="0007660E" w:rsidP="0007660E">
            <w:pPr>
              <w:rPr>
                <w:ins w:id="580" w:author="Connor Goudie" w:date="2016-03-06T13:00:00Z"/>
                <w:lang w:val="en-US" w:eastAsia="zh-CN"/>
              </w:rPr>
            </w:pPr>
          </w:p>
        </w:tc>
        <w:tc>
          <w:tcPr>
            <w:tcW w:w="4158" w:type="dxa"/>
            <w:tcPrChange w:id="581" w:author="Connor Goudie" w:date="2016-03-06T13:39:00Z">
              <w:tcPr>
                <w:tcW w:w="3164" w:type="dxa"/>
                <w:gridSpan w:val="3"/>
              </w:tcPr>
            </w:tcPrChange>
          </w:tcPr>
          <w:p w14:paraId="19655837" w14:textId="77777777" w:rsidR="0007660E" w:rsidRDefault="0007660E" w:rsidP="0007660E">
            <w:pPr>
              <w:rPr>
                <w:ins w:id="582" w:author="Connor Goudie" w:date="2016-03-06T13:00:00Z"/>
                <w:lang w:val="en-US" w:eastAsia="zh-CN"/>
              </w:rPr>
            </w:pPr>
          </w:p>
        </w:tc>
      </w:tr>
      <w:tr w:rsidR="0007660E" w14:paraId="4B1E4D69" w14:textId="77777777" w:rsidTr="00747464">
        <w:tblPrEx>
          <w:tblPrExChange w:id="583" w:author="Connor Goudie" w:date="2016-03-06T13:39:00Z">
            <w:tblPrEx>
              <w:tblW w:w="9491" w:type="dxa"/>
            </w:tblPrEx>
          </w:tblPrExChange>
        </w:tblPrEx>
        <w:trPr>
          <w:trHeight w:val="372"/>
          <w:ins w:id="584" w:author="Connor Goudie" w:date="2016-03-06T13:20:00Z"/>
          <w:trPrChange w:id="585" w:author="Connor Goudie" w:date="2016-03-06T13:39:00Z">
            <w:trPr>
              <w:gridBefore w:val="2"/>
              <w:trHeight w:val="372"/>
            </w:trPr>
          </w:trPrChange>
        </w:trPr>
        <w:tc>
          <w:tcPr>
            <w:tcW w:w="3120" w:type="dxa"/>
            <w:tcPrChange w:id="586" w:author="Connor Goudie" w:date="2016-03-06T13:39:00Z">
              <w:tcPr>
                <w:tcW w:w="3163" w:type="dxa"/>
                <w:gridSpan w:val="3"/>
              </w:tcPr>
            </w:tcPrChange>
          </w:tcPr>
          <w:p w14:paraId="457E6ED8" w14:textId="13A5B8F7" w:rsidR="0007660E" w:rsidRPr="00421A9D" w:rsidRDefault="007A50DC">
            <w:pPr>
              <w:jc w:val="center"/>
              <w:rPr>
                <w:ins w:id="587" w:author="Connor Goudie" w:date="2016-03-06T13:20:00Z"/>
                <w:sz w:val="28"/>
                <w:lang w:val="en-US" w:eastAsia="zh-CN"/>
                <w:rPrChange w:id="588" w:author="Connor" w:date="2016-03-06T23:06:00Z">
                  <w:rPr>
                    <w:ins w:id="589" w:author="Connor Goudie" w:date="2016-03-06T13:20:00Z"/>
                    <w:lang w:val="en-US" w:eastAsia="zh-CN"/>
                  </w:rPr>
                </w:rPrChange>
              </w:rPr>
              <w:pPrChange w:id="590" w:author="Tyler Da Costa" w:date="2016-03-07T01:19:00Z">
                <w:pPr/>
              </w:pPrChange>
            </w:pPr>
            <w:ins w:id="591" w:author="Connor Goudie" w:date="2016-03-06T13:20:00Z">
              <w:r>
                <w:rPr>
                  <w:sz w:val="28"/>
                  <w:lang w:val="en-US" w:eastAsia="zh-CN"/>
                </w:rPr>
                <w:lastRenderedPageBreak/>
                <w:t>Field</w:t>
              </w:r>
            </w:ins>
            <w:ins w:id="592" w:author="Tyler Da Costa" w:date="2016-03-07T01:19:00Z">
              <w:r w:rsidR="00F27A48">
                <w:rPr>
                  <w:sz w:val="28"/>
                  <w:lang w:val="en-US" w:eastAsia="zh-CN"/>
                </w:rPr>
                <w:t xml:space="preserve"> </w:t>
              </w:r>
            </w:ins>
            <w:ins w:id="593" w:author="Connor Goudie" w:date="2016-03-06T13:20:00Z">
              <w:del w:id="594" w:author="Tyler Da Costa" w:date="2016-03-07T01:19:00Z">
                <w:r w:rsidDel="00F27A48">
                  <w:rPr>
                    <w:sz w:val="28"/>
                    <w:lang w:val="en-US" w:eastAsia="zh-CN"/>
                  </w:rPr>
                  <w:delText xml:space="preserve"> n</w:delText>
                </w:r>
              </w:del>
            </w:ins>
            <w:ins w:id="595" w:author="Tyler Da Costa" w:date="2016-03-07T01:19:00Z">
              <w:r w:rsidR="00F27A48">
                <w:rPr>
                  <w:sz w:val="28"/>
                  <w:lang w:val="en-US" w:eastAsia="zh-CN"/>
                </w:rPr>
                <w:t>N</w:t>
              </w:r>
            </w:ins>
            <w:ins w:id="596" w:author="Connor Goudie" w:date="2016-03-06T13:20:00Z">
              <w:r>
                <w:rPr>
                  <w:sz w:val="28"/>
                  <w:lang w:val="en-US" w:eastAsia="zh-CN"/>
                </w:rPr>
                <w:t>ame</w:t>
              </w:r>
            </w:ins>
          </w:p>
        </w:tc>
        <w:tc>
          <w:tcPr>
            <w:tcW w:w="3638" w:type="dxa"/>
            <w:tcPrChange w:id="597" w:author="Connor Goudie" w:date="2016-03-06T13:39:00Z">
              <w:tcPr>
                <w:tcW w:w="3164" w:type="dxa"/>
                <w:gridSpan w:val="2"/>
              </w:tcPr>
            </w:tcPrChange>
          </w:tcPr>
          <w:p w14:paraId="1E6F1E33" w14:textId="77777777" w:rsidR="0007660E" w:rsidRDefault="0007660E" w:rsidP="0007660E">
            <w:pPr>
              <w:rPr>
                <w:ins w:id="598" w:author="Connor Goudie" w:date="2016-03-06T13:20:00Z"/>
                <w:lang w:val="en-US" w:eastAsia="zh-CN"/>
              </w:rPr>
            </w:pPr>
          </w:p>
        </w:tc>
        <w:tc>
          <w:tcPr>
            <w:tcW w:w="4158" w:type="dxa"/>
            <w:tcPrChange w:id="599" w:author="Connor Goudie" w:date="2016-03-06T13:39:00Z">
              <w:tcPr>
                <w:tcW w:w="3164" w:type="dxa"/>
                <w:gridSpan w:val="3"/>
              </w:tcPr>
            </w:tcPrChange>
          </w:tcPr>
          <w:p w14:paraId="27E65A2E" w14:textId="77777777" w:rsidR="0007660E" w:rsidRDefault="0007660E" w:rsidP="0007660E">
            <w:pPr>
              <w:rPr>
                <w:ins w:id="600" w:author="Connor Goudie" w:date="2016-03-06T13:20:00Z"/>
                <w:lang w:val="en-US" w:eastAsia="zh-CN"/>
              </w:rPr>
            </w:pPr>
          </w:p>
        </w:tc>
      </w:tr>
      <w:tr w:rsidR="0007660E" w14:paraId="3C9D34EA" w14:textId="77777777" w:rsidTr="00747464">
        <w:tblPrEx>
          <w:tblPrExChange w:id="601" w:author="Connor Goudie" w:date="2016-03-06T13:39:00Z">
            <w:tblPrEx>
              <w:tblW w:w="9491" w:type="dxa"/>
            </w:tblPrEx>
          </w:tblPrExChange>
        </w:tblPrEx>
        <w:trPr>
          <w:trHeight w:val="372"/>
          <w:ins w:id="602" w:author="Connor Goudie" w:date="2016-03-06T13:00:00Z"/>
          <w:trPrChange w:id="603" w:author="Connor Goudie" w:date="2016-03-06T13:39:00Z">
            <w:trPr>
              <w:gridBefore w:val="2"/>
              <w:trHeight w:val="372"/>
            </w:trPr>
          </w:trPrChange>
        </w:trPr>
        <w:tc>
          <w:tcPr>
            <w:tcW w:w="3120" w:type="dxa"/>
            <w:tcPrChange w:id="604" w:author="Connor Goudie" w:date="2016-03-06T13:39:00Z">
              <w:tcPr>
                <w:tcW w:w="3163" w:type="dxa"/>
                <w:gridSpan w:val="3"/>
              </w:tcPr>
            </w:tcPrChange>
          </w:tcPr>
          <w:p w14:paraId="7AD5BEF8" w14:textId="01405183" w:rsidR="0007660E" w:rsidRDefault="0007660E" w:rsidP="0007660E">
            <w:pPr>
              <w:rPr>
                <w:ins w:id="605" w:author="Connor Goudie" w:date="2016-03-06T13:00:00Z"/>
                <w:lang w:val="en-US" w:eastAsia="zh-CN"/>
              </w:rPr>
            </w:pPr>
            <w:ins w:id="606" w:author="Connor Goudie" w:date="2016-03-06T13:07:00Z">
              <w:r>
                <w:rPr>
                  <w:lang w:val="en-US" w:eastAsia="zh-CN"/>
                </w:rPr>
                <w:t>order</w:t>
              </w:r>
            </w:ins>
          </w:p>
        </w:tc>
        <w:tc>
          <w:tcPr>
            <w:tcW w:w="3638" w:type="dxa"/>
            <w:tcPrChange w:id="607" w:author="Connor Goudie" w:date="2016-03-06T13:39:00Z">
              <w:tcPr>
                <w:tcW w:w="3164" w:type="dxa"/>
                <w:gridSpan w:val="2"/>
              </w:tcPr>
            </w:tcPrChange>
          </w:tcPr>
          <w:p w14:paraId="750C3982" w14:textId="0FB904DD" w:rsidR="0007660E" w:rsidRDefault="0007660E">
            <w:pPr>
              <w:rPr>
                <w:ins w:id="608" w:author="Connor Goudie" w:date="2016-03-06T13:00:00Z"/>
                <w:lang w:val="en-US" w:eastAsia="zh-CN"/>
              </w:rPr>
            </w:pPr>
            <w:ins w:id="609" w:author="Connor Goudie" w:date="2016-03-06T13:28:00Z">
              <w:r>
                <w:rPr>
                  <w:lang w:val="en-US" w:eastAsia="zh-CN"/>
                </w:rPr>
                <w:t>Any text,</w:t>
              </w:r>
            </w:ins>
            <w:ins w:id="610" w:author="Connor Goudie" w:date="2016-03-06T13:59:00Z">
              <w:r w:rsidR="00FD3FF2">
                <w:rPr>
                  <w:lang w:val="en-US" w:eastAsia="zh-CN"/>
                </w:rPr>
                <w:t xml:space="preserve"> </w:t>
              </w:r>
            </w:ins>
            <w:ins w:id="611" w:author="Connor Goudie" w:date="2016-03-06T14:03:00Z">
              <w:r w:rsidR="00FD3FF2">
                <w:rPr>
                  <w:lang w:val="en-US" w:eastAsia="zh-CN"/>
                </w:rPr>
                <w:t>required field</w:t>
              </w:r>
            </w:ins>
          </w:p>
        </w:tc>
        <w:tc>
          <w:tcPr>
            <w:tcW w:w="4158" w:type="dxa"/>
            <w:tcPrChange w:id="612" w:author="Connor Goudie" w:date="2016-03-06T13:39:00Z">
              <w:tcPr>
                <w:tcW w:w="3164" w:type="dxa"/>
                <w:gridSpan w:val="3"/>
              </w:tcPr>
            </w:tcPrChange>
          </w:tcPr>
          <w:p w14:paraId="71073585" w14:textId="3B62C229" w:rsidR="0007660E" w:rsidRDefault="00FD3FF2" w:rsidP="0007660E">
            <w:pPr>
              <w:rPr>
                <w:ins w:id="613" w:author="Connor Goudie" w:date="2016-03-06T13:00:00Z"/>
                <w:lang w:val="en-US" w:eastAsia="zh-CN"/>
              </w:rPr>
            </w:pPr>
            <w:ins w:id="614" w:author="Connor Goudie" w:date="2016-03-06T14:08:00Z">
              <w:r>
                <w:rPr>
                  <w:lang w:val="en-US" w:eastAsia="zh-CN"/>
                </w:rPr>
                <w:t>Actual order information goes here, ex. Total number of drinks/croissants.</w:t>
              </w:r>
            </w:ins>
          </w:p>
        </w:tc>
      </w:tr>
      <w:tr w:rsidR="0007660E" w14:paraId="66753FCA" w14:textId="77777777" w:rsidTr="00747464">
        <w:tblPrEx>
          <w:tblPrExChange w:id="615" w:author="Connor Goudie" w:date="2016-03-06T13:39:00Z">
            <w:tblPrEx>
              <w:tblW w:w="9491" w:type="dxa"/>
            </w:tblPrEx>
          </w:tblPrExChange>
        </w:tblPrEx>
        <w:trPr>
          <w:trHeight w:val="372"/>
          <w:ins w:id="616" w:author="Connor Goudie" w:date="2016-03-06T13:00:00Z"/>
          <w:trPrChange w:id="617" w:author="Connor Goudie" w:date="2016-03-06T13:39:00Z">
            <w:trPr>
              <w:gridBefore w:val="2"/>
              <w:trHeight w:val="372"/>
            </w:trPr>
          </w:trPrChange>
        </w:trPr>
        <w:tc>
          <w:tcPr>
            <w:tcW w:w="3120" w:type="dxa"/>
            <w:tcPrChange w:id="618" w:author="Connor Goudie" w:date="2016-03-06T13:39:00Z">
              <w:tcPr>
                <w:tcW w:w="3163" w:type="dxa"/>
                <w:gridSpan w:val="3"/>
              </w:tcPr>
            </w:tcPrChange>
          </w:tcPr>
          <w:p w14:paraId="7603C9C0" w14:textId="26B2FBA8" w:rsidR="0007660E" w:rsidRDefault="0007660E" w:rsidP="0007660E">
            <w:pPr>
              <w:rPr>
                <w:ins w:id="619" w:author="Connor Goudie" w:date="2016-03-06T13:00:00Z"/>
                <w:lang w:val="en-US" w:eastAsia="zh-CN"/>
              </w:rPr>
            </w:pPr>
            <w:ins w:id="620" w:author="Connor Goudie" w:date="2016-03-06T13:08:00Z">
              <w:r>
                <w:rPr>
                  <w:lang w:val="en-US" w:eastAsia="zh-CN"/>
                </w:rPr>
                <w:t>instructions</w:t>
              </w:r>
            </w:ins>
          </w:p>
        </w:tc>
        <w:tc>
          <w:tcPr>
            <w:tcW w:w="3638" w:type="dxa"/>
            <w:tcPrChange w:id="621" w:author="Connor Goudie" w:date="2016-03-06T13:39:00Z">
              <w:tcPr>
                <w:tcW w:w="3164" w:type="dxa"/>
                <w:gridSpan w:val="2"/>
              </w:tcPr>
            </w:tcPrChange>
          </w:tcPr>
          <w:p w14:paraId="0A5FB54D" w14:textId="17FE97FB" w:rsidR="0007660E" w:rsidRDefault="0007660E">
            <w:pPr>
              <w:rPr>
                <w:ins w:id="622" w:author="Connor Goudie" w:date="2016-03-06T13:00:00Z"/>
                <w:lang w:val="en-US" w:eastAsia="zh-CN"/>
              </w:rPr>
            </w:pPr>
            <w:ins w:id="623" w:author="Connor Goudie" w:date="2016-03-06T13:28:00Z">
              <w:r>
                <w:rPr>
                  <w:lang w:val="en-US" w:eastAsia="zh-CN"/>
                </w:rPr>
                <w:t>Any text</w:t>
              </w:r>
            </w:ins>
          </w:p>
        </w:tc>
        <w:tc>
          <w:tcPr>
            <w:tcW w:w="4158" w:type="dxa"/>
            <w:tcPrChange w:id="624" w:author="Connor Goudie" w:date="2016-03-06T13:39:00Z">
              <w:tcPr>
                <w:tcW w:w="3164" w:type="dxa"/>
                <w:gridSpan w:val="3"/>
              </w:tcPr>
            </w:tcPrChange>
          </w:tcPr>
          <w:p w14:paraId="14BB09D7" w14:textId="2421D886" w:rsidR="0007660E" w:rsidRDefault="00231BAC" w:rsidP="0007660E">
            <w:pPr>
              <w:rPr>
                <w:ins w:id="625" w:author="Connor Goudie" w:date="2016-03-06T13:00:00Z"/>
                <w:lang w:val="en-US" w:eastAsia="zh-CN"/>
              </w:rPr>
            </w:pPr>
            <w:ins w:id="626" w:author="Connor Goudie" w:date="2016-03-06T14:08:00Z">
              <w:r>
                <w:rPr>
                  <w:lang w:val="en-US" w:eastAsia="zh-CN"/>
                </w:rPr>
                <w:t>Dietary restrictions/special requests</w:t>
              </w:r>
            </w:ins>
            <w:ins w:id="627" w:author="Connor Goudie" w:date="2016-03-06T14:09:00Z">
              <w:r>
                <w:rPr>
                  <w:lang w:val="en-US" w:eastAsia="zh-CN"/>
                </w:rPr>
                <w:t>, not required</w:t>
              </w:r>
            </w:ins>
          </w:p>
        </w:tc>
      </w:tr>
      <w:tr w:rsidR="00421A9D" w14:paraId="31817571" w14:textId="77777777" w:rsidTr="00747464">
        <w:trPr>
          <w:trHeight w:val="372"/>
          <w:ins w:id="628" w:author="Connor" w:date="2016-03-06T23:07:00Z"/>
        </w:trPr>
        <w:tc>
          <w:tcPr>
            <w:tcW w:w="3120" w:type="dxa"/>
          </w:tcPr>
          <w:p w14:paraId="30029081" w14:textId="78D9978D" w:rsidR="00421A9D" w:rsidRDefault="007A50DC" w:rsidP="00421A9D">
            <w:pPr>
              <w:jc w:val="center"/>
              <w:rPr>
                <w:ins w:id="629" w:author="Connor" w:date="2016-03-06T23:07:00Z"/>
                <w:b/>
                <w:sz w:val="28"/>
                <w:szCs w:val="28"/>
                <w:lang w:val="en-US" w:eastAsia="zh-CN"/>
              </w:rPr>
            </w:pPr>
            <w:ins w:id="630" w:author="Connor Goudie" w:date="2016-03-07T00:22:00Z">
              <w:r>
                <w:rPr>
                  <w:b/>
                  <w:sz w:val="28"/>
                  <w:szCs w:val="28"/>
                  <w:lang w:val="en-US" w:eastAsia="zh-CN"/>
                </w:rPr>
                <w:t>c</w:t>
              </w:r>
            </w:ins>
            <w:ins w:id="631" w:author="Connor" w:date="2016-03-06T23:10:00Z">
              <w:del w:id="632" w:author="Connor Goudie" w:date="2016-03-07T00:22:00Z">
                <w:r w:rsidR="00421A9D" w:rsidDel="007A50DC">
                  <w:rPr>
                    <w:b/>
                    <w:sz w:val="28"/>
                    <w:szCs w:val="28"/>
                    <w:lang w:val="en-US" w:eastAsia="zh-CN"/>
                  </w:rPr>
                  <w:delText>C</w:delText>
                </w:r>
              </w:del>
            </w:ins>
            <w:ins w:id="633" w:author="Connor" w:date="2016-03-06T23:07:00Z">
              <w:r w:rsidR="00421A9D">
                <w:rPr>
                  <w:b/>
                  <w:sz w:val="28"/>
                  <w:szCs w:val="28"/>
                  <w:lang w:val="en-US" w:eastAsia="zh-CN"/>
                </w:rPr>
                <w:t>omments</w:t>
              </w:r>
            </w:ins>
            <w:ins w:id="634" w:author="Connor" w:date="2016-03-06T23:10:00Z">
              <w:r w:rsidR="00421A9D">
                <w:rPr>
                  <w:b/>
                  <w:sz w:val="28"/>
                  <w:szCs w:val="28"/>
                  <w:lang w:val="en-US" w:eastAsia="zh-CN"/>
                </w:rPr>
                <w:t>-form</w:t>
              </w:r>
            </w:ins>
            <w:ins w:id="635" w:author="Connor" w:date="2016-03-06T23:07:00Z">
              <w:r w:rsidR="007577DC">
                <w:rPr>
                  <w:b/>
                  <w:sz w:val="28"/>
                  <w:szCs w:val="28"/>
                  <w:lang w:val="en-US" w:eastAsia="zh-CN"/>
                </w:rPr>
                <w:t xml:space="preserve"> on page: c</w:t>
              </w:r>
            </w:ins>
            <w:ins w:id="636" w:author="Connor" w:date="2016-03-06T23:21:00Z">
              <w:r w:rsidR="007577DC">
                <w:rPr>
                  <w:b/>
                  <w:sz w:val="28"/>
                  <w:szCs w:val="28"/>
                  <w:lang w:val="en-US" w:eastAsia="zh-CN"/>
                </w:rPr>
                <w:t>ontact</w:t>
              </w:r>
            </w:ins>
            <w:ins w:id="637" w:author="Connor" w:date="2016-03-06T23:07:00Z">
              <w:r w:rsidR="00421A9D">
                <w:rPr>
                  <w:b/>
                  <w:sz w:val="28"/>
                  <w:szCs w:val="28"/>
                  <w:lang w:val="en-US" w:eastAsia="zh-CN"/>
                </w:rPr>
                <w:t>.html</w:t>
              </w:r>
            </w:ins>
          </w:p>
          <w:p w14:paraId="23F6A9B4" w14:textId="77777777" w:rsidR="00421A9D" w:rsidRDefault="00421A9D" w:rsidP="0007660E">
            <w:pPr>
              <w:rPr>
                <w:ins w:id="638" w:author="Connor" w:date="2016-03-06T23:07:00Z"/>
                <w:lang w:val="en-US" w:eastAsia="zh-CN"/>
              </w:rPr>
            </w:pPr>
          </w:p>
        </w:tc>
        <w:tc>
          <w:tcPr>
            <w:tcW w:w="3638" w:type="dxa"/>
          </w:tcPr>
          <w:p w14:paraId="48D92B0B" w14:textId="773A8A61" w:rsidR="00421A9D" w:rsidRDefault="007A50DC">
            <w:pPr>
              <w:rPr>
                <w:ins w:id="639" w:author="Connor" w:date="2016-03-06T23:07:00Z"/>
                <w:lang w:val="en-US" w:eastAsia="zh-CN"/>
              </w:rPr>
            </w:pPr>
            <w:ins w:id="640" w:author="Connor Goudie" w:date="2016-03-07T00:25:00Z">
              <w:r>
                <w:rPr>
                  <w:b/>
                  <w:sz w:val="28"/>
                  <w:szCs w:val="28"/>
                  <w:lang w:val="en-US" w:eastAsia="zh-CN"/>
                </w:rPr>
                <w:t>All fields for comments-form are required</w:t>
              </w:r>
            </w:ins>
          </w:p>
        </w:tc>
        <w:tc>
          <w:tcPr>
            <w:tcW w:w="4158" w:type="dxa"/>
          </w:tcPr>
          <w:p w14:paraId="4E5517DE" w14:textId="77777777" w:rsidR="00421A9D" w:rsidRDefault="00421A9D" w:rsidP="0007660E">
            <w:pPr>
              <w:rPr>
                <w:ins w:id="641" w:author="Connor" w:date="2016-03-06T23:07:00Z"/>
                <w:lang w:val="en-US" w:eastAsia="zh-CN"/>
              </w:rPr>
            </w:pPr>
          </w:p>
        </w:tc>
      </w:tr>
      <w:tr w:rsidR="00421A9D" w14:paraId="4C3E3DD0" w14:textId="77777777" w:rsidTr="00747464">
        <w:trPr>
          <w:trHeight w:val="372"/>
          <w:ins w:id="642" w:author="Connor" w:date="2016-03-06T23:07:00Z"/>
        </w:trPr>
        <w:tc>
          <w:tcPr>
            <w:tcW w:w="3120" w:type="dxa"/>
          </w:tcPr>
          <w:p w14:paraId="631C5AD2" w14:textId="3D468168" w:rsidR="00421A9D" w:rsidRDefault="00421A9D">
            <w:pPr>
              <w:jc w:val="center"/>
              <w:rPr>
                <w:ins w:id="643" w:author="Connor" w:date="2016-03-06T23:07:00Z"/>
                <w:lang w:val="en-US" w:eastAsia="zh-CN"/>
              </w:rPr>
              <w:pPrChange w:id="644" w:author="Tyler Da Costa" w:date="2016-03-07T01:20:00Z">
                <w:pPr/>
              </w:pPrChange>
            </w:pPr>
            <w:ins w:id="645" w:author="Connor" w:date="2016-03-06T23:08:00Z">
              <w:r>
                <w:rPr>
                  <w:lang w:val="en-US" w:eastAsia="zh-CN"/>
                </w:rPr>
                <w:t>Field</w:t>
              </w:r>
            </w:ins>
            <w:ins w:id="646" w:author="Tyler Da Costa" w:date="2016-03-07T01:20:00Z">
              <w:r w:rsidR="00F27A48">
                <w:rPr>
                  <w:lang w:val="en-US" w:eastAsia="zh-CN"/>
                </w:rPr>
                <w:t xml:space="preserve"> </w:t>
              </w:r>
            </w:ins>
            <w:ins w:id="647" w:author="Connor" w:date="2016-03-06T23:08:00Z">
              <w:del w:id="648" w:author="Tyler Da Costa" w:date="2016-03-07T01:19:00Z">
                <w:r w:rsidDel="00F27A48">
                  <w:rPr>
                    <w:lang w:val="en-US" w:eastAsia="zh-CN"/>
                  </w:rPr>
                  <w:delText xml:space="preserve"> </w:delText>
                </w:r>
              </w:del>
            </w:ins>
            <w:ins w:id="649" w:author="Connor Goudie" w:date="2016-03-07T00:28:00Z">
              <w:del w:id="650" w:author="Tyler Da Costa" w:date="2016-03-07T01:20:00Z">
                <w:r w:rsidR="007A50DC" w:rsidDel="00F27A48">
                  <w:rPr>
                    <w:lang w:val="en-US" w:eastAsia="zh-CN"/>
                  </w:rPr>
                  <w:delText>n</w:delText>
                </w:r>
              </w:del>
            </w:ins>
            <w:ins w:id="651" w:author="Tyler Da Costa" w:date="2016-03-07T01:20:00Z">
              <w:r w:rsidR="00F27A48">
                <w:rPr>
                  <w:lang w:val="en-US" w:eastAsia="zh-CN"/>
                </w:rPr>
                <w:t>N</w:t>
              </w:r>
            </w:ins>
            <w:ins w:id="652" w:author="Connor Goudie" w:date="2016-03-07T00:28:00Z">
              <w:r w:rsidR="007A50DC">
                <w:rPr>
                  <w:lang w:val="en-US" w:eastAsia="zh-CN"/>
                </w:rPr>
                <w:t>ame</w:t>
              </w:r>
            </w:ins>
            <w:ins w:id="653" w:author="Connor" w:date="2016-03-06T23:08:00Z">
              <w:del w:id="654" w:author="Connor Goudie" w:date="2016-03-07T00:28:00Z">
                <w:r w:rsidDel="007A50DC">
                  <w:rPr>
                    <w:lang w:val="en-US" w:eastAsia="zh-CN"/>
                  </w:rPr>
                  <w:delText>ID</w:delText>
                </w:r>
              </w:del>
            </w:ins>
          </w:p>
        </w:tc>
        <w:tc>
          <w:tcPr>
            <w:tcW w:w="3638" w:type="dxa"/>
          </w:tcPr>
          <w:p w14:paraId="51D51CC7" w14:textId="77777777" w:rsidR="00421A9D" w:rsidRDefault="00421A9D">
            <w:pPr>
              <w:rPr>
                <w:ins w:id="655" w:author="Connor" w:date="2016-03-06T23:07:00Z"/>
                <w:lang w:val="en-US" w:eastAsia="zh-CN"/>
              </w:rPr>
            </w:pPr>
          </w:p>
        </w:tc>
        <w:tc>
          <w:tcPr>
            <w:tcW w:w="4158" w:type="dxa"/>
          </w:tcPr>
          <w:p w14:paraId="77BDED1C" w14:textId="77777777" w:rsidR="00421A9D" w:rsidRDefault="00421A9D" w:rsidP="0007660E">
            <w:pPr>
              <w:rPr>
                <w:ins w:id="656" w:author="Connor" w:date="2016-03-06T23:07:00Z"/>
                <w:lang w:val="en-US" w:eastAsia="zh-CN"/>
              </w:rPr>
            </w:pPr>
          </w:p>
        </w:tc>
      </w:tr>
      <w:tr w:rsidR="00421A9D" w14:paraId="5239B933" w14:textId="77777777" w:rsidTr="00747464">
        <w:trPr>
          <w:trHeight w:val="372"/>
          <w:ins w:id="657" w:author="Connor" w:date="2016-03-06T23:07:00Z"/>
        </w:trPr>
        <w:tc>
          <w:tcPr>
            <w:tcW w:w="3120" w:type="dxa"/>
          </w:tcPr>
          <w:p w14:paraId="5BCB3249" w14:textId="52EEE531" w:rsidR="00421A9D" w:rsidRDefault="00421A9D" w:rsidP="0007660E">
            <w:pPr>
              <w:rPr>
                <w:ins w:id="658" w:author="Connor" w:date="2016-03-06T23:07:00Z"/>
                <w:lang w:val="en-US" w:eastAsia="zh-CN"/>
              </w:rPr>
            </w:pPr>
            <w:ins w:id="659" w:author="Connor" w:date="2016-03-06T23:10:00Z">
              <w:r>
                <w:rPr>
                  <w:lang w:val="en-US" w:eastAsia="zh-CN"/>
                </w:rPr>
                <w:t>name</w:t>
              </w:r>
            </w:ins>
          </w:p>
        </w:tc>
        <w:tc>
          <w:tcPr>
            <w:tcW w:w="3638" w:type="dxa"/>
          </w:tcPr>
          <w:p w14:paraId="1D54EED1" w14:textId="48333724" w:rsidR="00421A9D" w:rsidRDefault="0077621B">
            <w:pPr>
              <w:rPr>
                <w:ins w:id="660" w:author="Connor" w:date="2016-03-06T23:07:00Z"/>
                <w:lang w:val="en-US" w:eastAsia="zh-CN"/>
              </w:rPr>
            </w:pPr>
            <w:ins w:id="661" w:author="Connor" w:date="2016-03-06T23:49:00Z">
              <w:r>
                <w:rPr>
                  <w:lang w:val="en-US" w:eastAsia="zh-CN"/>
                </w:rPr>
                <w:t>RegExp pattern: /^[A-Za-z\s]{1,40}$/</w:t>
              </w:r>
              <w:del w:id="662" w:author="Connor Goudie" w:date="2016-03-07T00:24:00Z">
                <w:r w:rsidDel="007A50DC">
                  <w:rPr>
                    <w:lang w:val="en-US" w:eastAsia="zh-CN"/>
                  </w:rPr>
                  <w:delText xml:space="preserve"> required field</w:delText>
                </w:r>
              </w:del>
            </w:ins>
          </w:p>
        </w:tc>
        <w:tc>
          <w:tcPr>
            <w:tcW w:w="4158" w:type="dxa"/>
          </w:tcPr>
          <w:p w14:paraId="5E5A88AA" w14:textId="54A10A26" w:rsidR="00421A9D" w:rsidRDefault="0077621B" w:rsidP="0007660E">
            <w:pPr>
              <w:rPr>
                <w:ins w:id="663" w:author="Connor" w:date="2016-03-06T23:07:00Z"/>
                <w:lang w:val="en-US" w:eastAsia="zh-CN"/>
              </w:rPr>
            </w:pPr>
            <w:ins w:id="664" w:author="Connor" w:date="2016-03-06T23:50:00Z">
              <w:r>
                <w:rPr>
                  <w:lang w:val="en-US" w:eastAsia="zh-CN"/>
                </w:rPr>
                <w:t>Name provided to make communication between restaurant and user easier</w:t>
              </w:r>
            </w:ins>
          </w:p>
        </w:tc>
      </w:tr>
      <w:tr w:rsidR="007577DC" w14:paraId="350C8CF0" w14:textId="77777777" w:rsidTr="00747464">
        <w:trPr>
          <w:trHeight w:val="372"/>
          <w:ins w:id="665" w:author="Connor" w:date="2016-03-06T23:21:00Z"/>
        </w:trPr>
        <w:tc>
          <w:tcPr>
            <w:tcW w:w="3120" w:type="dxa"/>
          </w:tcPr>
          <w:p w14:paraId="0359C6A6" w14:textId="3A52DCF9" w:rsidR="007577DC" w:rsidRDefault="0077621B" w:rsidP="0007660E">
            <w:pPr>
              <w:rPr>
                <w:ins w:id="666" w:author="Connor" w:date="2016-03-06T23:21:00Z"/>
                <w:lang w:val="en-US" w:eastAsia="zh-CN"/>
              </w:rPr>
            </w:pPr>
            <w:ins w:id="667" w:author="Connor" w:date="2016-03-06T23:50:00Z">
              <w:r>
                <w:rPr>
                  <w:lang w:val="en-US" w:eastAsia="zh-CN"/>
                </w:rPr>
                <w:t>email</w:t>
              </w:r>
            </w:ins>
          </w:p>
        </w:tc>
        <w:tc>
          <w:tcPr>
            <w:tcW w:w="3638" w:type="dxa"/>
          </w:tcPr>
          <w:p w14:paraId="26268322" w14:textId="0742733D" w:rsidR="007577DC" w:rsidRDefault="0077621B">
            <w:pPr>
              <w:rPr>
                <w:ins w:id="668" w:author="Connor" w:date="2016-03-06T23:21:00Z"/>
                <w:lang w:val="en-US" w:eastAsia="zh-CN"/>
              </w:rPr>
            </w:pPr>
            <w:ins w:id="669" w:author="Connor" w:date="2016-03-06T23:51:00Z">
              <w:r>
                <w:rPr>
                  <w:lang w:val="en-US" w:eastAsia="zh-CN"/>
                </w:rPr>
                <w:t>Email format, must end in .com .ca or .org</w:t>
              </w:r>
              <w:del w:id="670" w:author="Connor Goudie" w:date="2016-03-07T00:24:00Z">
                <w:r w:rsidDel="007A50DC">
                  <w:rPr>
                    <w:lang w:val="en-US" w:eastAsia="zh-CN"/>
                  </w:rPr>
                  <w:delText xml:space="preserve"> required field</w:delText>
                </w:r>
              </w:del>
            </w:ins>
          </w:p>
        </w:tc>
        <w:tc>
          <w:tcPr>
            <w:tcW w:w="4158" w:type="dxa"/>
          </w:tcPr>
          <w:p w14:paraId="2E816500" w14:textId="0DD187C9" w:rsidR="007577DC" w:rsidRDefault="0077621B">
            <w:pPr>
              <w:rPr>
                <w:ins w:id="671" w:author="Connor" w:date="2016-03-06T23:21:00Z"/>
                <w:lang w:val="en-US" w:eastAsia="zh-CN"/>
              </w:rPr>
            </w:pPr>
            <w:ins w:id="672" w:author="Connor" w:date="2016-03-06T23:50:00Z">
              <w:r>
                <w:rPr>
                  <w:lang w:val="en-US" w:eastAsia="zh-CN"/>
                </w:rPr>
                <w:t>Email provides a way for the restaurant to contact the user</w:t>
              </w:r>
            </w:ins>
          </w:p>
        </w:tc>
      </w:tr>
      <w:tr w:rsidR="007A50DC" w14:paraId="3909266F" w14:textId="77777777" w:rsidTr="00747464">
        <w:trPr>
          <w:trHeight w:val="372"/>
          <w:ins w:id="673" w:author="Connor Goudie" w:date="2016-03-07T00:22:00Z"/>
        </w:trPr>
        <w:tc>
          <w:tcPr>
            <w:tcW w:w="3120" w:type="dxa"/>
          </w:tcPr>
          <w:p w14:paraId="1D78B459" w14:textId="79D198A3" w:rsidR="007A50DC" w:rsidRDefault="007A50DC" w:rsidP="0007660E">
            <w:pPr>
              <w:rPr>
                <w:ins w:id="674" w:author="Connor Goudie" w:date="2016-03-07T00:22:00Z"/>
                <w:lang w:val="en-US" w:eastAsia="zh-CN"/>
              </w:rPr>
            </w:pPr>
            <w:ins w:id="675" w:author="Connor Goudie" w:date="2016-03-07T00:22:00Z">
              <w:r>
                <w:rPr>
                  <w:lang w:val="en-US" w:eastAsia="zh-CN"/>
                </w:rPr>
                <w:t>questions-comments</w:t>
              </w:r>
            </w:ins>
          </w:p>
        </w:tc>
        <w:tc>
          <w:tcPr>
            <w:tcW w:w="3638" w:type="dxa"/>
          </w:tcPr>
          <w:p w14:paraId="3AAB8B41" w14:textId="5F8D3B92" w:rsidR="007A50DC" w:rsidRDefault="007A50DC">
            <w:pPr>
              <w:rPr>
                <w:ins w:id="676" w:author="Connor Goudie" w:date="2016-03-07T00:22:00Z"/>
                <w:lang w:val="en-US" w:eastAsia="zh-CN"/>
              </w:rPr>
            </w:pPr>
            <w:ins w:id="677" w:author="Connor Goudie" w:date="2016-03-07T00:22:00Z">
              <w:r>
                <w:rPr>
                  <w:lang w:val="en-US" w:eastAsia="zh-CN"/>
                </w:rPr>
                <w:t>Any text, max of 2000 characters</w:t>
              </w:r>
            </w:ins>
            <w:ins w:id="678" w:author="Connor Goudie" w:date="2016-03-07T00:24:00Z">
              <w:r>
                <w:rPr>
                  <w:lang w:val="en-US" w:eastAsia="zh-CN"/>
                </w:rPr>
                <w:t xml:space="preserve"> </w:t>
              </w:r>
            </w:ins>
          </w:p>
        </w:tc>
        <w:tc>
          <w:tcPr>
            <w:tcW w:w="4158" w:type="dxa"/>
          </w:tcPr>
          <w:p w14:paraId="620A1D0B" w14:textId="327221F3" w:rsidR="007A50DC" w:rsidRDefault="007A50DC">
            <w:pPr>
              <w:rPr>
                <w:ins w:id="679" w:author="Connor Goudie" w:date="2016-03-07T00:22:00Z"/>
                <w:lang w:val="en-US" w:eastAsia="zh-CN"/>
              </w:rPr>
            </w:pPr>
            <w:ins w:id="680" w:author="Connor Goudie" w:date="2016-03-07T00:22:00Z">
              <w:r>
                <w:rPr>
                  <w:lang w:val="en-US" w:eastAsia="zh-CN"/>
                </w:rPr>
                <w:t xml:space="preserve">Questions user has about </w:t>
              </w:r>
            </w:ins>
            <w:ins w:id="681" w:author="Connor Goudie" w:date="2016-03-07T00:23:00Z">
              <w:r>
                <w:rPr>
                  <w:lang w:val="en-US" w:eastAsia="zh-CN"/>
                </w:rPr>
                <w:t>café</w:t>
              </w:r>
            </w:ins>
            <w:ins w:id="682" w:author="Connor Goudie" w:date="2016-03-07T00:22:00Z">
              <w:r>
                <w:rPr>
                  <w:lang w:val="en-US" w:eastAsia="zh-CN"/>
                </w:rPr>
                <w:t>, catering, complaints, or praising it for how amazing their website it.</w:t>
              </w:r>
            </w:ins>
          </w:p>
        </w:tc>
      </w:tr>
    </w:tbl>
    <w:p w14:paraId="5C934E46" w14:textId="5D04B502" w:rsidR="00E91893" w:rsidRDefault="00E91893" w:rsidP="00E91893">
      <w:pPr>
        <w:rPr>
          <w:ins w:id="683" w:author="Connor Goudie" w:date="2016-03-06T14:14:00Z"/>
          <w:lang w:val="en-US" w:eastAsia="zh-CN"/>
        </w:rPr>
      </w:pPr>
    </w:p>
    <w:p w14:paraId="18A0F894" w14:textId="726CF9FD" w:rsidR="00231BAC" w:rsidRDefault="00231BAC" w:rsidP="00E91893">
      <w:pPr>
        <w:rPr>
          <w:ins w:id="684" w:author="Connor Goudie" w:date="2016-03-06T14:14:00Z"/>
          <w:lang w:val="en-US" w:eastAsia="zh-CN"/>
        </w:rPr>
      </w:pPr>
    </w:p>
    <w:p w14:paraId="59BF4FE7" w14:textId="01B82873" w:rsidR="00231BAC" w:rsidRDefault="00231BAC" w:rsidP="00E91893">
      <w:pPr>
        <w:rPr>
          <w:ins w:id="685" w:author="Connor Goudie" w:date="2016-03-06T14:14:00Z"/>
          <w:lang w:val="en-US" w:eastAsia="zh-CN"/>
        </w:rPr>
      </w:pPr>
      <w:ins w:id="686"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687"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688">
          <w:tblGrid>
            <w:gridCol w:w="2553"/>
            <w:gridCol w:w="2188"/>
            <w:gridCol w:w="80"/>
            <w:gridCol w:w="3036"/>
            <w:gridCol w:w="3059"/>
            <w:gridCol w:w="58"/>
            <w:gridCol w:w="3117"/>
          </w:tblGrid>
        </w:tblGridChange>
      </w:tblGrid>
      <w:tr w:rsidR="00231BAC" w14:paraId="5FAEB846" w14:textId="77777777" w:rsidTr="00231BAC">
        <w:trPr>
          <w:ins w:id="689" w:author="Connor Goudie" w:date="2016-03-06T14:15:00Z"/>
          <w:trPrChange w:id="690" w:author="Connor Goudie" w:date="2016-03-06T14:17:00Z">
            <w:trPr>
              <w:gridBefore w:val="2"/>
            </w:trPr>
          </w:trPrChange>
        </w:trPr>
        <w:tc>
          <w:tcPr>
            <w:tcW w:w="2553" w:type="dxa"/>
            <w:tcPrChange w:id="691" w:author="Connor Goudie" w:date="2016-03-06T14:17:00Z">
              <w:tcPr>
                <w:tcW w:w="3116" w:type="dxa"/>
                <w:gridSpan w:val="2"/>
              </w:tcPr>
            </w:tcPrChange>
          </w:tcPr>
          <w:p w14:paraId="2EFA9F0A" w14:textId="6A4BA886" w:rsidR="00231BAC" w:rsidRDefault="00231BAC" w:rsidP="00E91893">
            <w:pPr>
              <w:rPr>
                <w:ins w:id="692" w:author="Connor Goudie" w:date="2016-03-06T14:15:00Z"/>
                <w:lang w:val="en-US" w:eastAsia="zh-CN"/>
              </w:rPr>
            </w:pPr>
            <w:ins w:id="693" w:author="Connor Goudie" w:date="2016-03-06T14:16:00Z">
              <w:r>
                <w:rPr>
                  <w:lang w:val="en-US" w:eastAsia="zh-CN"/>
                </w:rPr>
                <w:t>FIELD LEVEL TESTING</w:t>
              </w:r>
            </w:ins>
          </w:p>
        </w:tc>
        <w:tc>
          <w:tcPr>
            <w:tcW w:w="2268" w:type="dxa"/>
            <w:tcPrChange w:id="694" w:author="Connor Goudie" w:date="2016-03-06T14:17:00Z">
              <w:tcPr>
                <w:tcW w:w="3117" w:type="dxa"/>
                <w:gridSpan w:val="2"/>
              </w:tcPr>
            </w:tcPrChange>
          </w:tcPr>
          <w:p w14:paraId="5FB40C70" w14:textId="77777777" w:rsidR="00231BAC" w:rsidRDefault="00231BAC" w:rsidP="00E91893">
            <w:pPr>
              <w:rPr>
                <w:ins w:id="695" w:author="Connor Goudie" w:date="2016-03-06T14:15:00Z"/>
                <w:lang w:val="en-US" w:eastAsia="zh-CN"/>
              </w:rPr>
            </w:pPr>
          </w:p>
        </w:tc>
        <w:tc>
          <w:tcPr>
            <w:tcW w:w="6095" w:type="dxa"/>
            <w:tcPrChange w:id="696" w:author="Connor Goudie" w:date="2016-03-06T14:17:00Z">
              <w:tcPr>
                <w:tcW w:w="3117" w:type="dxa"/>
              </w:tcPr>
            </w:tcPrChange>
          </w:tcPr>
          <w:p w14:paraId="194DFB4F" w14:textId="77777777" w:rsidR="00231BAC" w:rsidRDefault="00231BAC" w:rsidP="00E91893">
            <w:pPr>
              <w:rPr>
                <w:ins w:id="697" w:author="Connor Goudie" w:date="2016-03-06T14:15:00Z"/>
                <w:lang w:val="en-US" w:eastAsia="zh-CN"/>
              </w:rPr>
            </w:pPr>
          </w:p>
        </w:tc>
      </w:tr>
      <w:tr w:rsidR="00231BAC" w14:paraId="2F107F02" w14:textId="77777777" w:rsidTr="00231BAC">
        <w:trPr>
          <w:ins w:id="698" w:author="Connor Goudie" w:date="2016-03-06T14:15:00Z"/>
          <w:trPrChange w:id="699" w:author="Connor Goudie" w:date="2016-03-06T14:17:00Z">
            <w:trPr>
              <w:gridBefore w:val="2"/>
            </w:trPr>
          </w:trPrChange>
        </w:trPr>
        <w:tc>
          <w:tcPr>
            <w:tcW w:w="2553" w:type="dxa"/>
            <w:tcPrChange w:id="700" w:author="Connor Goudie" w:date="2016-03-06T14:17:00Z">
              <w:tcPr>
                <w:tcW w:w="3116" w:type="dxa"/>
                <w:gridSpan w:val="2"/>
              </w:tcPr>
            </w:tcPrChange>
          </w:tcPr>
          <w:p w14:paraId="4CE04692" w14:textId="342727DB" w:rsidR="00231BAC" w:rsidRDefault="00231BAC">
            <w:pPr>
              <w:rPr>
                <w:ins w:id="701" w:author="Connor Goudie" w:date="2016-03-06T14:15:00Z"/>
                <w:lang w:val="en-US" w:eastAsia="zh-CN"/>
              </w:rPr>
            </w:pPr>
            <w:ins w:id="702" w:author="Connor Goudie" w:date="2016-03-06T14:17:00Z">
              <w:r>
                <w:rPr>
                  <w:lang w:val="en-US" w:eastAsia="zh-CN"/>
                </w:rPr>
                <w:t xml:space="preserve">Field </w:t>
              </w:r>
            </w:ins>
            <w:ins w:id="703" w:author="Tyler Da Costa" w:date="2016-03-07T01:20:00Z">
              <w:r w:rsidR="00F27A48">
                <w:rPr>
                  <w:lang w:val="en-US" w:eastAsia="zh-CN"/>
                </w:rPr>
                <w:t>N</w:t>
              </w:r>
            </w:ins>
            <w:ins w:id="704" w:author="Tyler Da Costa" w:date="2016-03-07T01:19:00Z">
              <w:r w:rsidR="00F36441">
                <w:rPr>
                  <w:lang w:val="en-US" w:eastAsia="zh-CN"/>
                </w:rPr>
                <w:t>ame</w:t>
              </w:r>
            </w:ins>
            <w:ins w:id="705" w:author="Connor Goudie" w:date="2016-03-06T14:17:00Z">
              <w:del w:id="706" w:author="Tyler Da Costa" w:date="2016-03-07T01:19:00Z">
                <w:r w:rsidDel="00F36441">
                  <w:rPr>
                    <w:lang w:val="en-US" w:eastAsia="zh-CN"/>
                  </w:rPr>
                  <w:delText>ID</w:delText>
                </w:r>
              </w:del>
              <w:r>
                <w:rPr>
                  <w:lang w:val="en-US" w:eastAsia="zh-CN"/>
                </w:rPr>
                <w:t xml:space="preserve">: </w:t>
              </w:r>
            </w:ins>
          </w:p>
        </w:tc>
        <w:tc>
          <w:tcPr>
            <w:tcW w:w="2268" w:type="dxa"/>
            <w:tcPrChange w:id="707" w:author="Connor Goudie" w:date="2016-03-06T14:17:00Z">
              <w:tcPr>
                <w:tcW w:w="3117" w:type="dxa"/>
                <w:gridSpan w:val="2"/>
              </w:tcPr>
            </w:tcPrChange>
          </w:tcPr>
          <w:p w14:paraId="53003384" w14:textId="13253FDC" w:rsidR="00231BAC" w:rsidRDefault="00231BAC" w:rsidP="00E91893">
            <w:pPr>
              <w:rPr>
                <w:ins w:id="708" w:author="Connor Goudie" w:date="2016-03-06T14:15:00Z"/>
                <w:lang w:val="en-US" w:eastAsia="zh-CN"/>
              </w:rPr>
            </w:pPr>
            <w:ins w:id="709" w:author="Connor Goudie" w:date="2016-03-06T14:18:00Z">
              <w:r>
                <w:rPr>
                  <w:lang w:val="en-US" w:eastAsia="zh-CN"/>
                </w:rPr>
                <w:t xml:space="preserve">Problem: </w:t>
              </w:r>
            </w:ins>
          </w:p>
        </w:tc>
        <w:tc>
          <w:tcPr>
            <w:tcW w:w="6095" w:type="dxa"/>
            <w:tcPrChange w:id="710" w:author="Connor Goudie" w:date="2016-03-06T14:17:00Z">
              <w:tcPr>
                <w:tcW w:w="3117" w:type="dxa"/>
              </w:tcPr>
            </w:tcPrChange>
          </w:tcPr>
          <w:p w14:paraId="49C53F0C" w14:textId="173B10D6" w:rsidR="00231BAC" w:rsidRDefault="00231BAC" w:rsidP="00E91893">
            <w:pPr>
              <w:rPr>
                <w:ins w:id="711" w:author="Connor Goudie" w:date="2016-03-06T14:15:00Z"/>
                <w:lang w:val="en-US" w:eastAsia="zh-CN"/>
              </w:rPr>
            </w:pPr>
            <w:ins w:id="712" w:author="Connor Goudie" w:date="2016-03-06T14:17:00Z">
              <w:r>
                <w:rPr>
                  <w:lang w:val="en-US" w:eastAsia="zh-CN"/>
                </w:rPr>
                <w:t xml:space="preserve">Improvements </w:t>
              </w:r>
            </w:ins>
            <w:ins w:id="713" w:author="Connor Goudie" w:date="2016-03-06T14:18:00Z">
              <w:r>
                <w:rPr>
                  <w:lang w:val="en-US" w:eastAsia="zh-CN"/>
                </w:rPr>
                <w:t>made</w:t>
              </w:r>
            </w:ins>
            <w:ins w:id="714" w:author="Connor Goudie" w:date="2016-03-06T14:22:00Z">
              <w:r>
                <w:rPr>
                  <w:lang w:val="en-US" w:eastAsia="zh-CN"/>
                </w:rPr>
                <w:t xml:space="preserve">: </w:t>
              </w:r>
            </w:ins>
          </w:p>
        </w:tc>
      </w:tr>
      <w:tr w:rsidR="00FC75A3" w14:paraId="4BF77B37" w14:textId="77777777" w:rsidTr="00231BAC">
        <w:trPr>
          <w:ins w:id="715" w:author="Connor Goudie" w:date="2016-03-06T14:46:00Z"/>
        </w:trPr>
        <w:tc>
          <w:tcPr>
            <w:tcW w:w="2553" w:type="dxa"/>
          </w:tcPr>
          <w:p w14:paraId="1F2608D2" w14:textId="7BDA03B2" w:rsidR="00FC75A3" w:rsidRDefault="00A23E6F" w:rsidP="00E91893">
            <w:pPr>
              <w:rPr>
                <w:ins w:id="716" w:author="Connor Goudie" w:date="2016-03-06T14:46:00Z"/>
                <w:lang w:val="en-US" w:eastAsia="zh-CN"/>
              </w:rPr>
            </w:pPr>
            <w:ins w:id="717" w:author="Connor" w:date="2016-03-07T00:06:00Z">
              <w:r>
                <w:rPr>
                  <w:lang w:val="en-US" w:eastAsia="zh-CN"/>
                </w:rPr>
                <w:t>password</w:t>
              </w:r>
            </w:ins>
          </w:p>
        </w:tc>
        <w:tc>
          <w:tcPr>
            <w:tcW w:w="2268" w:type="dxa"/>
          </w:tcPr>
          <w:p w14:paraId="112D2B72" w14:textId="0349EAC0" w:rsidR="00FC75A3" w:rsidRDefault="00A23E6F">
            <w:pPr>
              <w:rPr>
                <w:ins w:id="718" w:author="Connor Goudie" w:date="2016-03-06T14:46:00Z"/>
                <w:lang w:val="en-US" w:eastAsia="zh-CN"/>
              </w:rPr>
            </w:pPr>
            <w:ins w:id="719" w:author="Connor" w:date="2016-03-07T00:06:00Z">
              <w:r>
                <w:rPr>
                  <w:lang w:val="en-US" w:eastAsia="zh-CN"/>
                </w:rPr>
                <w:t xml:space="preserve">Password limit of 20 characters, but input </w:t>
              </w:r>
            </w:ins>
            <w:ins w:id="720" w:author="Connor" w:date="2016-03-07T00:08:00Z">
              <w:r>
                <w:rPr>
                  <w:lang w:val="en-US" w:eastAsia="zh-CN"/>
                </w:rPr>
                <w:t>field box</w:t>
              </w:r>
            </w:ins>
            <w:ins w:id="721" w:author="Connor" w:date="2016-03-07T00:06:00Z">
              <w:r>
                <w:rPr>
                  <w:lang w:val="en-US" w:eastAsia="zh-CN"/>
                </w:rPr>
                <w:t xml:space="preserve"> was </w:t>
              </w:r>
            </w:ins>
            <w:ins w:id="722" w:author="Connor" w:date="2016-03-07T00:08:00Z">
              <w:r>
                <w:rPr>
                  <w:lang w:val="en-US" w:eastAsia="zh-CN"/>
                </w:rPr>
                <w:t>less than 20</w:t>
              </w:r>
            </w:ins>
          </w:p>
        </w:tc>
        <w:tc>
          <w:tcPr>
            <w:tcW w:w="6095" w:type="dxa"/>
          </w:tcPr>
          <w:p w14:paraId="0CE86F03" w14:textId="298294B1" w:rsidR="00FC75A3" w:rsidRDefault="00A23E6F">
            <w:pPr>
              <w:rPr>
                <w:ins w:id="723" w:author="Connor Goudie" w:date="2016-03-06T14:46:00Z"/>
                <w:lang w:val="en-US" w:eastAsia="zh-CN"/>
              </w:rPr>
            </w:pPr>
            <w:ins w:id="724" w:author="Connor" w:date="2016-03-07T00:08:00Z">
              <w:r>
                <w:rPr>
                  <w:lang w:val="en-US" w:eastAsia="zh-CN"/>
                </w:rPr>
                <w:t>Increased field input size</w:t>
              </w:r>
            </w:ins>
          </w:p>
        </w:tc>
      </w:tr>
      <w:tr w:rsidR="00A23E6F" w14:paraId="1CB13B33" w14:textId="77777777" w:rsidTr="00231BAC">
        <w:trPr>
          <w:ins w:id="725" w:author="Connor" w:date="2016-03-07T00:08:00Z"/>
        </w:trPr>
        <w:tc>
          <w:tcPr>
            <w:tcW w:w="2553" w:type="dxa"/>
          </w:tcPr>
          <w:p w14:paraId="01C5E318" w14:textId="5638CE32" w:rsidR="00A23E6F" w:rsidRDefault="00A23E6F" w:rsidP="00E91893">
            <w:pPr>
              <w:rPr>
                <w:ins w:id="726" w:author="Connor" w:date="2016-03-07T00:08:00Z"/>
                <w:lang w:val="en-US" w:eastAsia="zh-CN"/>
              </w:rPr>
            </w:pPr>
            <w:ins w:id="727" w:author="Connor" w:date="2016-03-07T00:08:00Z">
              <w:r>
                <w:rPr>
                  <w:lang w:val="en-US" w:eastAsia="zh-CN"/>
                </w:rPr>
                <w:t>address</w:t>
              </w:r>
            </w:ins>
          </w:p>
        </w:tc>
        <w:tc>
          <w:tcPr>
            <w:tcW w:w="2268" w:type="dxa"/>
          </w:tcPr>
          <w:p w14:paraId="1FA5C119" w14:textId="251812A9" w:rsidR="00A23E6F" w:rsidRDefault="00A23E6F" w:rsidP="00A23E6F">
            <w:pPr>
              <w:rPr>
                <w:ins w:id="728" w:author="Connor" w:date="2016-03-07T00:08:00Z"/>
                <w:lang w:val="en-US" w:eastAsia="zh-CN"/>
              </w:rPr>
            </w:pPr>
            <w:ins w:id="729" w:author="Connor" w:date="2016-03-07T00:09:00Z">
              <w:r>
                <w:rPr>
                  <w:lang w:val="en-US" w:eastAsia="zh-CN"/>
                </w:rPr>
                <w:t>Address input field was also much too short if users input a longer address</w:t>
              </w:r>
            </w:ins>
          </w:p>
        </w:tc>
        <w:tc>
          <w:tcPr>
            <w:tcW w:w="6095" w:type="dxa"/>
          </w:tcPr>
          <w:p w14:paraId="34EDAA76" w14:textId="5F08B961" w:rsidR="00A23E6F" w:rsidRDefault="00A23E6F" w:rsidP="00A23E6F">
            <w:pPr>
              <w:rPr>
                <w:ins w:id="730" w:author="Connor" w:date="2016-03-07T00:08:00Z"/>
                <w:lang w:val="en-US" w:eastAsia="zh-CN"/>
              </w:rPr>
            </w:pPr>
            <w:ins w:id="731" w:author="Connor" w:date="2016-03-07T00:09:00Z">
              <w:r>
                <w:rPr>
                  <w:lang w:val="en-US" w:eastAsia="zh-CN"/>
                </w:rPr>
                <w:t>Increased field input size</w:t>
              </w:r>
            </w:ins>
          </w:p>
        </w:tc>
      </w:tr>
      <w:tr w:rsidR="00231BAC" w14:paraId="36756C27" w14:textId="77777777" w:rsidTr="00231BAC">
        <w:trPr>
          <w:ins w:id="732" w:author="Connor Goudie" w:date="2016-03-06T14:15:00Z"/>
          <w:trPrChange w:id="733" w:author="Connor Goudie" w:date="2016-03-06T14:17:00Z">
            <w:trPr>
              <w:gridBefore w:val="2"/>
            </w:trPr>
          </w:trPrChange>
        </w:trPr>
        <w:tc>
          <w:tcPr>
            <w:tcW w:w="2553" w:type="dxa"/>
            <w:tcPrChange w:id="734" w:author="Connor Goudie" w:date="2016-03-06T14:17:00Z">
              <w:tcPr>
                <w:tcW w:w="3116" w:type="dxa"/>
                <w:gridSpan w:val="2"/>
              </w:tcPr>
            </w:tcPrChange>
          </w:tcPr>
          <w:p w14:paraId="26E54CCA" w14:textId="669FCCDF" w:rsidR="00231BAC" w:rsidRDefault="00231BAC" w:rsidP="00E91893">
            <w:pPr>
              <w:rPr>
                <w:ins w:id="735" w:author="Connor Goudie" w:date="2016-03-06T14:15:00Z"/>
                <w:lang w:val="en-US" w:eastAsia="zh-CN"/>
              </w:rPr>
            </w:pPr>
            <w:ins w:id="736" w:author="Connor Goudie" w:date="2016-03-06T14:17:00Z">
              <w:r>
                <w:rPr>
                  <w:lang w:val="en-US" w:eastAsia="zh-CN"/>
                </w:rPr>
                <w:t>FORM LEVEL TESTING</w:t>
              </w:r>
            </w:ins>
          </w:p>
        </w:tc>
        <w:tc>
          <w:tcPr>
            <w:tcW w:w="2268" w:type="dxa"/>
            <w:tcPrChange w:id="737" w:author="Connor Goudie" w:date="2016-03-06T14:17:00Z">
              <w:tcPr>
                <w:tcW w:w="3117" w:type="dxa"/>
                <w:gridSpan w:val="2"/>
              </w:tcPr>
            </w:tcPrChange>
          </w:tcPr>
          <w:p w14:paraId="45BFABC9" w14:textId="77777777" w:rsidR="00231BAC" w:rsidRDefault="00231BAC" w:rsidP="00E91893">
            <w:pPr>
              <w:rPr>
                <w:ins w:id="738" w:author="Connor Goudie" w:date="2016-03-06T14:15:00Z"/>
                <w:lang w:val="en-US" w:eastAsia="zh-CN"/>
              </w:rPr>
            </w:pPr>
          </w:p>
        </w:tc>
        <w:tc>
          <w:tcPr>
            <w:tcW w:w="6095" w:type="dxa"/>
            <w:tcPrChange w:id="739" w:author="Connor Goudie" w:date="2016-03-06T14:17:00Z">
              <w:tcPr>
                <w:tcW w:w="3117" w:type="dxa"/>
              </w:tcPr>
            </w:tcPrChange>
          </w:tcPr>
          <w:p w14:paraId="652E2605" w14:textId="77777777" w:rsidR="00231BAC" w:rsidRDefault="00231BAC" w:rsidP="00E91893">
            <w:pPr>
              <w:rPr>
                <w:ins w:id="740" w:author="Connor Goudie" w:date="2016-03-06T14:15:00Z"/>
                <w:lang w:val="en-US" w:eastAsia="zh-CN"/>
              </w:rPr>
            </w:pPr>
          </w:p>
        </w:tc>
      </w:tr>
      <w:tr w:rsidR="00231BAC" w14:paraId="51373343" w14:textId="77777777" w:rsidTr="00231BAC">
        <w:trPr>
          <w:ins w:id="741" w:author="Connor Goudie" w:date="2016-03-06T14:17:00Z"/>
        </w:trPr>
        <w:tc>
          <w:tcPr>
            <w:tcW w:w="2553" w:type="dxa"/>
          </w:tcPr>
          <w:p w14:paraId="2FD6C82A" w14:textId="16EAFEFC" w:rsidR="00231BAC" w:rsidRDefault="00231BAC" w:rsidP="00E91893">
            <w:pPr>
              <w:rPr>
                <w:ins w:id="742" w:author="Connor Goudie" w:date="2016-03-06T14:17:00Z"/>
                <w:lang w:val="en-US" w:eastAsia="zh-CN"/>
              </w:rPr>
            </w:pPr>
            <w:ins w:id="743" w:author="Connor Goudie" w:date="2016-03-06T14:17:00Z">
              <w:r>
                <w:rPr>
                  <w:lang w:val="en-US" w:eastAsia="zh-CN"/>
                </w:rPr>
                <w:t>Form Flow</w:t>
              </w:r>
            </w:ins>
          </w:p>
        </w:tc>
        <w:tc>
          <w:tcPr>
            <w:tcW w:w="2268" w:type="dxa"/>
          </w:tcPr>
          <w:p w14:paraId="5DC9C2FB" w14:textId="170F9405" w:rsidR="00231BAC" w:rsidRDefault="00231BAC" w:rsidP="00E91893">
            <w:pPr>
              <w:rPr>
                <w:ins w:id="744" w:author="Connor Goudie" w:date="2016-03-06T14:17:00Z"/>
                <w:lang w:val="en-US" w:eastAsia="zh-CN"/>
              </w:rPr>
            </w:pPr>
            <w:ins w:id="745" w:author="Connor Goudie" w:date="2016-03-06T14:17:00Z">
              <w:r>
                <w:rPr>
                  <w:lang w:val="en-US" w:eastAsia="zh-CN"/>
                </w:rPr>
                <w:t>Problem:</w:t>
              </w:r>
            </w:ins>
            <w:ins w:id="746" w:author="Connor Goudie" w:date="2016-03-06T14:18:00Z">
              <w:r>
                <w:rPr>
                  <w:lang w:val="en-US" w:eastAsia="zh-CN"/>
                </w:rPr>
                <w:t xml:space="preserve"> </w:t>
              </w:r>
            </w:ins>
          </w:p>
        </w:tc>
        <w:tc>
          <w:tcPr>
            <w:tcW w:w="6095" w:type="dxa"/>
          </w:tcPr>
          <w:p w14:paraId="2049FB37" w14:textId="45DFDCB0" w:rsidR="00231BAC" w:rsidRDefault="00231BAC" w:rsidP="00E91893">
            <w:pPr>
              <w:rPr>
                <w:ins w:id="747" w:author="Connor Goudie" w:date="2016-03-06T14:17:00Z"/>
                <w:lang w:val="en-US" w:eastAsia="zh-CN"/>
              </w:rPr>
            </w:pPr>
            <w:ins w:id="748" w:author="Connor Goudie" w:date="2016-03-06T14:17:00Z">
              <w:r>
                <w:rPr>
                  <w:lang w:val="en-US" w:eastAsia="zh-CN"/>
                </w:rPr>
                <w:t>Improvements made</w:t>
              </w:r>
            </w:ins>
            <w:ins w:id="749" w:author="Connor Goudie" w:date="2016-03-06T14:22:00Z">
              <w:r>
                <w:rPr>
                  <w:lang w:val="en-US" w:eastAsia="zh-CN"/>
                </w:rPr>
                <w:t xml:space="preserve">: </w:t>
              </w:r>
            </w:ins>
            <w:ins w:id="750" w:author="Connor Goudie" w:date="2016-03-06T14:45:00Z">
              <w:r w:rsidR="00FC75A3">
                <w:rPr>
                  <w:lang w:val="en-US" w:eastAsia="zh-CN"/>
                </w:rPr>
                <w:t xml:space="preserve"> </w:t>
              </w:r>
            </w:ins>
          </w:p>
        </w:tc>
      </w:tr>
      <w:tr w:rsidR="00231BAC" w14:paraId="54E639B4" w14:textId="77777777" w:rsidTr="00231BAC">
        <w:trPr>
          <w:ins w:id="751" w:author="Connor Goudie" w:date="2016-03-06T14:17:00Z"/>
        </w:trPr>
        <w:tc>
          <w:tcPr>
            <w:tcW w:w="2553" w:type="dxa"/>
          </w:tcPr>
          <w:p w14:paraId="15B52C35" w14:textId="2A615915" w:rsidR="00231BAC" w:rsidRDefault="00231BAC" w:rsidP="00E91893">
            <w:pPr>
              <w:rPr>
                <w:ins w:id="752" w:author="Connor Goudie" w:date="2016-03-06T14:17:00Z"/>
                <w:lang w:val="en-US" w:eastAsia="zh-CN"/>
              </w:rPr>
            </w:pPr>
          </w:p>
        </w:tc>
        <w:tc>
          <w:tcPr>
            <w:tcW w:w="2268" w:type="dxa"/>
          </w:tcPr>
          <w:p w14:paraId="626DAF1D" w14:textId="73A336CB" w:rsidR="00231BAC" w:rsidRDefault="00763382" w:rsidP="00E91893">
            <w:pPr>
              <w:rPr>
                <w:ins w:id="753" w:author="Connor Goudie" w:date="2016-03-06T14:17:00Z"/>
                <w:lang w:val="en-US" w:eastAsia="zh-CN"/>
              </w:rPr>
            </w:pPr>
            <w:ins w:id="754" w:author="Connor" w:date="2016-03-06T23:55:00Z">
              <w:r>
                <w:rPr>
                  <w:lang w:val="en-US" w:eastAsia="zh-CN"/>
                </w:rPr>
                <w:t>No menu on page with actual catering order, making it difficult to order</w:t>
              </w:r>
            </w:ins>
          </w:p>
        </w:tc>
        <w:tc>
          <w:tcPr>
            <w:tcW w:w="6095" w:type="dxa"/>
          </w:tcPr>
          <w:p w14:paraId="24E3DEC7" w14:textId="40F9C926" w:rsidR="00231BAC" w:rsidRDefault="00763382" w:rsidP="00E91893">
            <w:pPr>
              <w:rPr>
                <w:ins w:id="755" w:author="Connor Goudie" w:date="2016-03-06T14:17:00Z"/>
                <w:lang w:val="en-US" w:eastAsia="zh-CN"/>
              </w:rPr>
            </w:pPr>
            <w:ins w:id="756" w:author="Connor" w:date="2016-03-06T23:55:00Z">
              <w:r>
                <w:rPr>
                  <w:lang w:val="en-US" w:eastAsia="zh-CN"/>
                </w:rPr>
                <w:t>Catering boxes will be added to the menu after the user has signed in</w:t>
              </w:r>
            </w:ins>
            <w:ins w:id="757" w:author="Connor" w:date="2016-03-07T00:02:00Z">
              <w:r>
                <w:rPr>
                  <w:lang w:val="en-US" w:eastAsia="zh-CN"/>
                </w:rPr>
                <w:t xml:space="preserve"> so they don’t need 2 monitors to send a catering request.</w:t>
              </w:r>
            </w:ins>
          </w:p>
        </w:tc>
      </w:tr>
    </w:tbl>
    <w:p w14:paraId="2C1BABD7" w14:textId="257F9E21" w:rsidR="00231BAC" w:rsidRDefault="00231BAC" w:rsidP="00E91893">
      <w:pPr>
        <w:rPr>
          <w:ins w:id="758" w:author="Connor Goudie" w:date="2016-03-06T15:43:00Z"/>
          <w:lang w:val="en-US" w:eastAsia="zh-CN"/>
        </w:rPr>
      </w:pPr>
    </w:p>
    <w:p w14:paraId="1C9366BD" w14:textId="1502F0EC" w:rsidR="008F7707" w:rsidRPr="00F27A48" w:rsidRDefault="008F7707" w:rsidP="008F7707">
      <w:pPr>
        <w:rPr>
          <w:ins w:id="759" w:author="Connor Goudie" w:date="2016-03-06T15:44:00Z"/>
          <w:b/>
          <w:lang w:val="en-US" w:eastAsia="zh-CN"/>
          <w:rPrChange w:id="760" w:author="Tyler Da Costa" w:date="2016-03-07T01:20:00Z">
            <w:rPr>
              <w:ins w:id="761" w:author="Connor Goudie" w:date="2016-03-06T15:44:00Z"/>
              <w:lang w:val="en-US" w:eastAsia="zh-CN"/>
            </w:rPr>
          </w:rPrChange>
        </w:rPr>
      </w:pPr>
      <w:ins w:id="762" w:author="Connor Goudie" w:date="2016-03-06T15:43:00Z">
        <w:r w:rsidRPr="00F27A48">
          <w:rPr>
            <w:b/>
            <w:lang w:val="en-US" w:eastAsia="zh-CN"/>
            <w:rPrChange w:id="763" w:author="Tyler Da Costa" w:date="2016-03-07T01:20:00Z">
              <w:rPr>
                <w:lang w:val="en-US" w:eastAsia="zh-CN"/>
              </w:rPr>
            </w:rPrChange>
          </w:rPr>
          <w:t xml:space="preserve">Google Maps javascript widget embedded in site </w:t>
        </w:r>
      </w:ins>
    </w:p>
    <w:p w14:paraId="2DE1648F" w14:textId="0F8089F9" w:rsidR="008F7707" w:rsidRPr="008F7707" w:rsidRDefault="008F7707">
      <w:pPr>
        <w:pStyle w:val="ListParagraph"/>
        <w:numPr>
          <w:ilvl w:val="0"/>
          <w:numId w:val="14"/>
        </w:numPr>
        <w:rPr>
          <w:ins w:id="764" w:author="Connor Goudie" w:date="2016-03-06T15:43:00Z"/>
          <w:lang w:val="en-US" w:eastAsia="zh-CN"/>
        </w:rPr>
        <w:pPrChange w:id="765" w:author="Connor Goudie" w:date="2016-03-06T15:44:00Z">
          <w:pPr/>
        </w:pPrChange>
      </w:pPr>
      <w:ins w:id="766" w:author="Connor Goudie" w:date="2016-03-06T15:44:00Z">
        <w:r>
          <w:rPr>
            <w:lang w:val="en-US" w:eastAsia="zh-CN"/>
          </w:rPr>
          <w:t>This widget was added to provide visitors with an idea of where th</w:t>
        </w:r>
      </w:ins>
      <w:ins w:id="767" w:author="Connor Goudie" w:date="2016-03-06T15:45:00Z">
        <w:r>
          <w:rPr>
            <w:lang w:val="en-US" w:eastAsia="zh-CN"/>
          </w:rPr>
          <w:t>e café is to further increase customer base.</w:t>
        </w:r>
      </w:ins>
      <w:ins w:id="768" w:author="Connor Goudie" w:date="2016-03-06T16:18:00Z">
        <w:r w:rsidR="00952B9E">
          <w:rPr>
            <w:lang w:val="en-US" w:eastAsia="zh-CN"/>
          </w:rPr>
          <w:t xml:space="preserve"> </w:t>
        </w:r>
      </w:ins>
    </w:p>
    <w:p w14:paraId="2BE21D86" w14:textId="77777777" w:rsidR="008F7707" w:rsidRDefault="008F7707" w:rsidP="00E91893">
      <w:pPr>
        <w:rPr>
          <w:ins w:id="769" w:author="Connor Goudie" w:date="2016-03-06T13:21:00Z"/>
          <w:lang w:val="en-US" w:eastAsia="zh-CN"/>
        </w:rPr>
      </w:pPr>
    </w:p>
    <w:p w14:paraId="0D6EEE16" w14:textId="77777777" w:rsidR="00E91893" w:rsidRDefault="00E91893" w:rsidP="00E91893">
      <w:pPr>
        <w:rPr>
          <w:ins w:id="770" w:author="Connor Goudie" w:date="2016-03-06T13:21:00Z"/>
          <w:lang w:val="en-US" w:eastAsia="zh-CN"/>
        </w:rPr>
      </w:pPr>
    </w:p>
    <w:p w14:paraId="1C761449" w14:textId="1A2EB8A9" w:rsidR="00E91893" w:rsidRDefault="00E91893" w:rsidP="00E91893">
      <w:pPr>
        <w:rPr>
          <w:ins w:id="771" w:author="Connor Goudie" w:date="2016-03-06T13:21:00Z"/>
          <w:lang w:val="en-US" w:eastAsia="zh-CN"/>
        </w:rPr>
      </w:pPr>
      <w:ins w:id="772" w:author="Connor Goudie" w:date="2016-03-06T13:21:00Z">
        <w:r>
          <w:rPr>
            <w:lang w:val="en-US" w:eastAsia="zh-CN"/>
          </w:rPr>
          <w:lastRenderedPageBreak/>
          <w:t>-Form validation completed for the contact and catering pages.</w:t>
        </w:r>
      </w:ins>
    </w:p>
    <w:p w14:paraId="78F4E392" w14:textId="77777777" w:rsidR="00E91893" w:rsidRPr="0022180F" w:rsidRDefault="00E91893" w:rsidP="00E91893">
      <w:pPr>
        <w:rPr>
          <w:ins w:id="773" w:author="Connor Goudie" w:date="2016-03-06T13:21:00Z"/>
          <w:lang w:val="en-US" w:eastAsia="zh-CN"/>
          <w:rPrChange w:id="774" w:author="Connor" w:date="2016-03-06T17:55:00Z">
            <w:rPr>
              <w:ins w:id="775" w:author="Connor Goudie" w:date="2016-03-06T13:21:00Z"/>
              <w:b/>
              <w:lang w:val="en-US" w:eastAsia="zh-CN"/>
            </w:rPr>
          </w:rPrChange>
        </w:rPr>
      </w:pPr>
      <w:ins w:id="776" w:author="Connor Goudie" w:date="2016-03-06T13:21:00Z">
        <w:r>
          <w:rPr>
            <w:lang w:val="en-US" w:eastAsia="zh-CN"/>
          </w:rPr>
          <w:t>-</w:t>
        </w:r>
        <w:r w:rsidRPr="0022180F">
          <w:rPr>
            <w:lang w:val="en-US" w:eastAsia="zh-CN"/>
            <w:rPrChange w:id="777" w:author="Connor" w:date="2016-03-06T17:55:00Z">
              <w:rPr>
                <w:b/>
                <w:lang w:val="en-US" w:eastAsia="zh-CN"/>
              </w:rPr>
            </w:rPrChange>
          </w:rPr>
          <w:t>Interactive user friendly feedback using highlighted fields or on form error messages.</w:t>
        </w:r>
      </w:ins>
    </w:p>
    <w:p w14:paraId="65CB5AF0" w14:textId="77777777" w:rsidR="00E91893" w:rsidRPr="0022180F" w:rsidRDefault="00E91893" w:rsidP="00E91893">
      <w:pPr>
        <w:rPr>
          <w:ins w:id="778" w:author="Connor Goudie" w:date="2016-03-06T13:21:00Z"/>
          <w:lang w:val="en-US" w:eastAsia="zh-CN"/>
          <w:rPrChange w:id="779" w:author="Connor" w:date="2016-03-06T17:55:00Z">
            <w:rPr>
              <w:ins w:id="780" w:author="Connor Goudie" w:date="2016-03-06T13:21:00Z"/>
              <w:b/>
              <w:lang w:val="en-US" w:eastAsia="zh-CN"/>
            </w:rPr>
          </w:rPrChange>
        </w:rPr>
      </w:pPr>
      <w:ins w:id="781" w:author="Connor Goudie" w:date="2016-03-06T13:21:00Z">
        <w:r w:rsidRPr="0022180F">
          <w:rPr>
            <w:lang w:val="en-US" w:eastAsia="zh-CN"/>
            <w:rPrChange w:id="782" w:author="Connor" w:date="2016-03-06T17:55:00Z">
              <w:rPr>
                <w:b/>
                <w:lang w:val="en-US" w:eastAsia="zh-CN"/>
              </w:rPr>
            </w:rPrChange>
          </w:rPr>
          <w:t>-Forms tested using our friendly feedback</w:t>
        </w:r>
      </w:ins>
    </w:p>
    <w:p w14:paraId="70CE5F7C" w14:textId="77777777" w:rsidR="00E91893" w:rsidRPr="0022180F" w:rsidRDefault="00E91893" w:rsidP="00E91893">
      <w:pPr>
        <w:rPr>
          <w:ins w:id="783" w:author="Connor" w:date="2016-03-06T17:26:00Z"/>
          <w:lang w:val="en-US" w:eastAsia="zh-CN"/>
          <w:rPrChange w:id="784" w:author="Connor" w:date="2016-03-06T17:55:00Z">
            <w:rPr>
              <w:ins w:id="785" w:author="Connor" w:date="2016-03-06T17:26:00Z"/>
              <w:b/>
              <w:lang w:val="en-US" w:eastAsia="zh-CN"/>
            </w:rPr>
          </w:rPrChange>
        </w:rPr>
      </w:pPr>
      <w:ins w:id="786" w:author="Connor Goudie" w:date="2016-03-06T13:21:00Z">
        <w:r w:rsidRPr="0022180F">
          <w:rPr>
            <w:lang w:val="en-US" w:eastAsia="zh-CN"/>
          </w:rPr>
          <w:t xml:space="preserve">-Forms tested with </w:t>
        </w:r>
        <w:r w:rsidRPr="0022180F">
          <w:rPr>
            <w:lang w:val="en-US" w:eastAsia="zh-CN"/>
            <w:rPrChange w:id="787" w:author="Connor" w:date="2016-03-06T17:55:00Z">
              <w:rPr>
                <w:b/>
                <w:lang w:val="en-US" w:eastAsia="zh-CN"/>
              </w:rPr>
            </w:rPrChange>
          </w:rPr>
          <w:t>javascript disabled</w:t>
        </w:r>
      </w:ins>
    </w:p>
    <w:p w14:paraId="10F08E5E" w14:textId="77777777" w:rsidR="00F77D34" w:rsidRPr="0022180F" w:rsidDel="00670B20" w:rsidRDefault="00F77D34">
      <w:pPr>
        <w:rPr>
          <w:del w:id="788" w:author="Connor" w:date="2016-03-06T17:46:00Z"/>
          <w:lang w:val="en-US" w:eastAsia="zh-CN"/>
          <w:rPrChange w:id="789" w:author="Connor" w:date="2016-03-06T17:55:00Z">
            <w:rPr>
              <w:del w:id="790" w:author="Connor" w:date="2016-03-06T17:46:00Z"/>
              <w:b/>
              <w:lang w:val="en-US" w:eastAsia="zh-CN"/>
            </w:rPr>
          </w:rPrChange>
        </w:rPr>
        <w:pPrChange w:id="791" w:author="Connor" w:date="2016-03-06T17:46:00Z">
          <w:pPr>
            <w:pStyle w:val="Heading1"/>
          </w:pPr>
        </w:pPrChange>
      </w:pPr>
      <w:moveToRangeStart w:id="792" w:author="Connor" w:date="2016-03-06T17:30:00Z" w:name="move445048781"/>
      <w:moveTo w:id="793" w:author="Connor" w:date="2016-03-06T17:30:00Z">
        <w:r w:rsidRPr="0022180F">
          <w:rPr>
            <w:lang w:val="en-US" w:eastAsia="zh-CN"/>
            <w:rPrChange w:id="794" w:author="Connor" w:date="2016-03-06T17:55:00Z">
              <w:rPr>
                <w:b/>
                <w:lang w:val="en-US" w:eastAsia="zh-CN"/>
              </w:rPr>
            </w:rPrChange>
          </w:rPr>
          <w:t>-Site published and tested.</w:t>
        </w:r>
      </w:moveTo>
    </w:p>
    <w:p w14:paraId="5E1FB65C" w14:textId="77777777" w:rsidR="00670B20" w:rsidRDefault="00670B20" w:rsidP="00F77D34">
      <w:pPr>
        <w:rPr>
          <w:ins w:id="795" w:author="Connor" w:date="2016-03-06T17:46:00Z"/>
          <w:moveTo w:id="796" w:author="Connor" w:date="2016-03-06T17:30:00Z"/>
          <w:b/>
          <w:lang w:val="en-US" w:eastAsia="zh-CN"/>
        </w:rPr>
      </w:pPr>
    </w:p>
    <w:p w14:paraId="5F29F312" w14:textId="77777777" w:rsidR="00F77D34" w:rsidDel="00F27A48" w:rsidRDefault="00F77D34">
      <w:pPr>
        <w:rPr>
          <w:del w:id="797" w:author="Tyler Da Costa" w:date="2016-03-07T01:21:00Z"/>
          <w:moveTo w:id="798" w:author="Connor" w:date="2016-03-06T17:29:00Z"/>
          <w:lang w:val="en-US" w:eastAsia="zh-CN"/>
        </w:rPr>
        <w:pPrChange w:id="799" w:author="Connor" w:date="2016-03-06T17:46:00Z">
          <w:pPr>
            <w:pStyle w:val="Heading1"/>
          </w:pPr>
        </w:pPrChange>
      </w:pPr>
      <w:moveToRangeStart w:id="800" w:author="Connor" w:date="2016-03-06T17:29:00Z" w:name="move445048715"/>
      <w:moveToRangeEnd w:id="792"/>
    </w:p>
    <w:p w14:paraId="7EFB82C3" w14:textId="77777777" w:rsidR="00A23E6F" w:rsidDel="00F27A48" w:rsidRDefault="00A23E6F">
      <w:pPr>
        <w:rPr>
          <w:ins w:id="801" w:author="Connor" w:date="2016-03-07T00:11:00Z"/>
          <w:del w:id="802" w:author="Tyler Da Costa" w:date="2016-03-07T01:21:00Z"/>
          <w:b/>
          <w:lang w:val="en-US" w:eastAsia="zh-CN"/>
        </w:rPr>
      </w:pPr>
    </w:p>
    <w:p w14:paraId="11D4639C" w14:textId="77777777" w:rsidR="00A23E6F" w:rsidDel="00F27A48" w:rsidRDefault="00A23E6F">
      <w:pPr>
        <w:rPr>
          <w:ins w:id="803" w:author="Connor" w:date="2016-03-07T00:11:00Z"/>
          <w:del w:id="804" w:author="Tyler Da Costa" w:date="2016-03-07T01:21:00Z"/>
          <w:b/>
          <w:lang w:val="en-US" w:eastAsia="zh-CN"/>
        </w:rPr>
      </w:pPr>
    </w:p>
    <w:p w14:paraId="1BFE1963" w14:textId="77777777" w:rsidR="00A23E6F" w:rsidDel="00F27A48" w:rsidRDefault="00A23E6F">
      <w:pPr>
        <w:rPr>
          <w:ins w:id="805" w:author="Connor" w:date="2016-03-07T00:11:00Z"/>
          <w:del w:id="806" w:author="Tyler Da Costa" w:date="2016-03-07T01:21:00Z"/>
          <w:b/>
          <w:lang w:val="en-US" w:eastAsia="zh-CN"/>
        </w:rPr>
      </w:pPr>
    </w:p>
    <w:p w14:paraId="7E20A9E7" w14:textId="77777777" w:rsidR="00A23E6F" w:rsidDel="00F27A48" w:rsidRDefault="00A23E6F">
      <w:pPr>
        <w:rPr>
          <w:ins w:id="807" w:author="Connor" w:date="2016-03-07T00:11:00Z"/>
          <w:del w:id="808" w:author="Tyler Da Costa" w:date="2016-03-07T01:21:00Z"/>
          <w:b/>
          <w:lang w:val="en-US" w:eastAsia="zh-CN"/>
        </w:rPr>
      </w:pPr>
    </w:p>
    <w:p w14:paraId="4622F2F0" w14:textId="77777777" w:rsidR="00A23E6F" w:rsidDel="00F27A48" w:rsidRDefault="00A23E6F">
      <w:pPr>
        <w:rPr>
          <w:ins w:id="809" w:author="Connor" w:date="2016-03-07T00:11:00Z"/>
          <w:del w:id="810" w:author="Tyler Da Costa" w:date="2016-03-07T01:21:00Z"/>
          <w:b/>
          <w:lang w:val="en-US" w:eastAsia="zh-CN"/>
        </w:rPr>
      </w:pPr>
    </w:p>
    <w:p w14:paraId="45CEA9F1" w14:textId="77777777" w:rsidR="00A23E6F" w:rsidDel="00F27A48" w:rsidRDefault="00A23E6F">
      <w:pPr>
        <w:rPr>
          <w:ins w:id="811" w:author="Connor" w:date="2016-03-07T00:11:00Z"/>
          <w:del w:id="812" w:author="Tyler Da Costa" w:date="2016-03-07T01:21:00Z"/>
          <w:b/>
          <w:lang w:val="en-US" w:eastAsia="zh-CN"/>
        </w:rPr>
      </w:pPr>
    </w:p>
    <w:p w14:paraId="245A6AB4" w14:textId="77777777" w:rsidR="00A23E6F" w:rsidDel="00F27A48" w:rsidRDefault="00A23E6F">
      <w:pPr>
        <w:rPr>
          <w:ins w:id="813" w:author="Connor" w:date="2016-03-07T00:11:00Z"/>
          <w:del w:id="814" w:author="Tyler Da Costa" w:date="2016-03-07T01:21:00Z"/>
          <w:b/>
          <w:lang w:val="en-US" w:eastAsia="zh-CN"/>
        </w:rPr>
      </w:pPr>
    </w:p>
    <w:p w14:paraId="3BBC414D" w14:textId="77777777" w:rsidR="00A23E6F" w:rsidDel="00F27A48" w:rsidRDefault="00A23E6F">
      <w:pPr>
        <w:rPr>
          <w:ins w:id="815" w:author="Connor" w:date="2016-03-07T00:11:00Z"/>
          <w:del w:id="816" w:author="Tyler Da Costa" w:date="2016-03-07T01:21:00Z"/>
          <w:b/>
          <w:lang w:val="en-US" w:eastAsia="zh-CN"/>
        </w:rPr>
      </w:pPr>
    </w:p>
    <w:p w14:paraId="4021EC82" w14:textId="77777777" w:rsidR="00A23E6F" w:rsidDel="00F27A48" w:rsidRDefault="00A23E6F">
      <w:pPr>
        <w:rPr>
          <w:ins w:id="817" w:author="Connor" w:date="2016-03-07T00:11:00Z"/>
          <w:del w:id="818" w:author="Tyler Da Costa" w:date="2016-03-07T01:21:00Z"/>
          <w:b/>
          <w:lang w:val="en-US" w:eastAsia="zh-CN"/>
        </w:rPr>
      </w:pPr>
    </w:p>
    <w:p w14:paraId="707B0047" w14:textId="77777777" w:rsidR="00A23E6F" w:rsidDel="00F27A48" w:rsidRDefault="00A23E6F">
      <w:pPr>
        <w:rPr>
          <w:ins w:id="819" w:author="Connor" w:date="2016-03-07T00:11:00Z"/>
          <w:del w:id="820" w:author="Tyler Da Costa" w:date="2016-03-07T01:21:00Z"/>
          <w:b/>
          <w:lang w:val="en-US" w:eastAsia="zh-CN"/>
        </w:rPr>
      </w:pPr>
    </w:p>
    <w:p w14:paraId="39C6A7D1" w14:textId="77777777" w:rsidR="00A23E6F" w:rsidDel="00F27A48" w:rsidRDefault="00A23E6F">
      <w:pPr>
        <w:rPr>
          <w:ins w:id="821" w:author="Connor" w:date="2016-03-07T00:11:00Z"/>
          <w:del w:id="822" w:author="Tyler Da Costa" w:date="2016-03-07T01:21:00Z"/>
          <w:b/>
          <w:lang w:val="en-US" w:eastAsia="zh-CN"/>
        </w:rPr>
      </w:pPr>
    </w:p>
    <w:p w14:paraId="1520D8B7" w14:textId="77777777" w:rsidR="00A23E6F" w:rsidDel="00F27A48" w:rsidRDefault="00A23E6F">
      <w:pPr>
        <w:rPr>
          <w:ins w:id="823" w:author="Connor" w:date="2016-03-07T00:11:00Z"/>
          <w:del w:id="824" w:author="Tyler Da Costa" w:date="2016-03-07T01:21:00Z"/>
          <w:b/>
          <w:lang w:val="en-US" w:eastAsia="zh-CN"/>
        </w:rPr>
      </w:pPr>
    </w:p>
    <w:p w14:paraId="2826AB84" w14:textId="77777777" w:rsidR="00A23E6F" w:rsidDel="00F27A48" w:rsidRDefault="00A23E6F">
      <w:pPr>
        <w:rPr>
          <w:ins w:id="825" w:author="Connor" w:date="2016-03-07T00:11:00Z"/>
          <w:del w:id="826" w:author="Tyler Da Costa" w:date="2016-03-07T01:21:00Z"/>
          <w:b/>
          <w:lang w:val="en-US" w:eastAsia="zh-CN"/>
        </w:rPr>
      </w:pPr>
    </w:p>
    <w:p w14:paraId="6E8EA1EB" w14:textId="77777777" w:rsidR="00A23E6F" w:rsidDel="00F27A48" w:rsidRDefault="00A23E6F">
      <w:pPr>
        <w:rPr>
          <w:ins w:id="827" w:author="Connor" w:date="2016-03-07T00:11:00Z"/>
          <w:del w:id="828" w:author="Tyler Da Costa" w:date="2016-03-07T01:21:00Z"/>
          <w:b/>
          <w:lang w:val="en-US" w:eastAsia="zh-CN"/>
        </w:rPr>
      </w:pPr>
    </w:p>
    <w:p w14:paraId="70E6B2B3" w14:textId="77777777" w:rsidR="00A23E6F" w:rsidDel="00F27A48" w:rsidRDefault="00A23E6F">
      <w:pPr>
        <w:rPr>
          <w:ins w:id="829" w:author="Connor" w:date="2016-03-07T00:11:00Z"/>
          <w:del w:id="830" w:author="Tyler Da Costa" w:date="2016-03-07T01:21:00Z"/>
          <w:b/>
          <w:lang w:val="en-US" w:eastAsia="zh-CN"/>
        </w:rPr>
      </w:pPr>
    </w:p>
    <w:p w14:paraId="5D62604E" w14:textId="77777777" w:rsidR="00A23E6F" w:rsidDel="00F27A48" w:rsidRDefault="00A23E6F">
      <w:pPr>
        <w:rPr>
          <w:ins w:id="831" w:author="Connor" w:date="2016-03-07T00:11:00Z"/>
          <w:del w:id="832" w:author="Tyler Da Costa" w:date="2016-03-07T01:21:00Z"/>
          <w:b/>
          <w:lang w:val="en-US" w:eastAsia="zh-CN"/>
        </w:rPr>
      </w:pPr>
    </w:p>
    <w:p w14:paraId="2215841A" w14:textId="77777777" w:rsidR="00A23E6F" w:rsidDel="00F27A48" w:rsidRDefault="00A23E6F">
      <w:pPr>
        <w:rPr>
          <w:ins w:id="833" w:author="Connor" w:date="2016-03-07T00:11:00Z"/>
          <w:del w:id="834" w:author="Tyler Da Costa" w:date="2016-03-07T01:21:00Z"/>
          <w:b/>
          <w:lang w:val="en-US" w:eastAsia="zh-CN"/>
        </w:rPr>
      </w:pPr>
    </w:p>
    <w:p w14:paraId="2E79A546" w14:textId="77777777" w:rsidR="00A23E6F" w:rsidDel="00F27A48" w:rsidRDefault="00A23E6F">
      <w:pPr>
        <w:rPr>
          <w:ins w:id="835" w:author="Connor" w:date="2016-03-07T00:11:00Z"/>
          <w:del w:id="836" w:author="Tyler Da Costa" w:date="2016-03-07T01:21:00Z"/>
          <w:b/>
          <w:lang w:val="en-US" w:eastAsia="zh-CN"/>
        </w:rPr>
      </w:pPr>
    </w:p>
    <w:p w14:paraId="0BC64161" w14:textId="77777777" w:rsidR="00A23E6F" w:rsidDel="00F27A48" w:rsidRDefault="00A23E6F">
      <w:pPr>
        <w:rPr>
          <w:ins w:id="837" w:author="Connor" w:date="2016-03-07T00:11:00Z"/>
          <w:del w:id="838" w:author="Tyler Da Costa" w:date="2016-03-07T01:21:00Z"/>
          <w:b/>
          <w:lang w:val="en-US" w:eastAsia="zh-CN"/>
        </w:rPr>
      </w:pPr>
    </w:p>
    <w:p w14:paraId="4FC6DCA3" w14:textId="77777777" w:rsidR="00A23E6F" w:rsidDel="00F27A48" w:rsidRDefault="00A23E6F">
      <w:pPr>
        <w:rPr>
          <w:ins w:id="839" w:author="Connor" w:date="2016-03-07T00:11:00Z"/>
          <w:del w:id="840" w:author="Tyler Da Costa" w:date="2016-03-07T01:21:00Z"/>
          <w:b/>
          <w:lang w:val="en-US" w:eastAsia="zh-CN"/>
        </w:rPr>
      </w:pPr>
    </w:p>
    <w:p w14:paraId="1B0B2E1C" w14:textId="77777777" w:rsidR="00A23E6F" w:rsidDel="00F27A48" w:rsidRDefault="00A23E6F">
      <w:pPr>
        <w:rPr>
          <w:ins w:id="841" w:author="Connor" w:date="2016-03-07T00:11:00Z"/>
          <w:del w:id="842" w:author="Tyler Da Costa" w:date="2016-03-07T01:21:00Z"/>
          <w:b/>
          <w:lang w:val="en-US" w:eastAsia="zh-CN"/>
        </w:rPr>
      </w:pPr>
    </w:p>
    <w:p w14:paraId="16F4BA4C" w14:textId="77777777" w:rsidR="00A23E6F" w:rsidDel="00F27A48" w:rsidRDefault="00A23E6F">
      <w:pPr>
        <w:rPr>
          <w:ins w:id="843" w:author="Connor" w:date="2016-03-07T00:11:00Z"/>
          <w:del w:id="844" w:author="Tyler Da Costa" w:date="2016-03-07T01:21:00Z"/>
          <w:b/>
          <w:lang w:val="en-US" w:eastAsia="zh-CN"/>
        </w:rPr>
      </w:pPr>
    </w:p>
    <w:p w14:paraId="459BAC15" w14:textId="77777777" w:rsidR="00A23E6F" w:rsidDel="00F27A48" w:rsidRDefault="00A23E6F">
      <w:pPr>
        <w:rPr>
          <w:ins w:id="845" w:author="Connor" w:date="2016-03-07T00:11:00Z"/>
          <w:del w:id="846" w:author="Tyler Da Costa" w:date="2016-03-07T01:21:00Z"/>
          <w:b/>
          <w:lang w:val="en-US" w:eastAsia="zh-CN"/>
        </w:rPr>
      </w:pPr>
    </w:p>
    <w:p w14:paraId="00257D7F" w14:textId="77777777" w:rsidR="00A23E6F" w:rsidRDefault="00A23E6F">
      <w:pPr>
        <w:rPr>
          <w:ins w:id="847" w:author="Connor" w:date="2016-03-07T00:11:00Z"/>
          <w:b/>
          <w:lang w:val="en-US" w:eastAsia="zh-CN"/>
        </w:rPr>
      </w:pPr>
    </w:p>
    <w:p w14:paraId="394C18C6" w14:textId="77777777" w:rsidR="00A23E6F" w:rsidRDefault="00A23E6F">
      <w:pPr>
        <w:rPr>
          <w:ins w:id="848" w:author="Connor" w:date="2016-03-07T00:11:00Z"/>
          <w:b/>
          <w:lang w:val="en-US" w:eastAsia="zh-CN"/>
        </w:rPr>
      </w:pPr>
    </w:p>
    <w:p w14:paraId="3389C86D" w14:textId="26FD6355" w:rsidR="00670B20" w:rsidRPr="0022180F" w:rsidRDefault="00F77D34">
      <w:pPr>
        <w:rPr>
          <w:ins w:id="849" w:author="Connor" w:date="2016-03-06T17:46:00Z"/>
          <w:b/>
          <w:lang w:val="en-US" w:eastAsia="zh-CN"/>
          <w:rPrChange w:id="850" w:author="Connor" w:date="2016-03-06T17:55:00Z">
            <w:rPr>
              <w:ins w:id="851" w:author="Connor" w:date="2016-03-06T17:46:00Z"/>
              <w:lang w:val="en-US" w:eastAsia="zh-CN"/>
            </w:rPr>
          </w:rPrChange>
        </w:rPr>
      </w:pPr>
      <w:moveTo w:id="852" w:author="Connor" w:date="2016-03-06T17:29:00Z">
        <w:r w:rsidRPr="0022180F">
          <w:rPr>
            <w:b/>
            <w:lang w:val="en-US" w:eastAsia="zh-CN"/>
            <w:rPrChange w:id="853" w:author="Connor" w:date="2016-03-06T17:55:00Z">
              <w:rPr>
                <w:lang w:val="en-US" w:eastAsia="zh-CN"/>
              </w:rPr>
            </w:rPrChange>
          </w:rPr>
          <w:t>A</w:t>
        </w:r>
      </w:moveTo>
      <w:ins w:id="854" w:author="Connor" w:date="2016-03-06T17:49:00Z">
        <w:r w:rsidR="00670B20" w:rsidRPr="0022180F">
          <w:rPr>
            <w:b/>
            <w:lang w:val="en-US" w:eastAsia="zh-CN"/>
            <w:rPrChange w:id="855" w:author="Connor" w:date="2016-03-06T17:55:00Z">
              <w:rPr>
                <w:lang w:val="en-US" w:eastAsia="zh-CN"/>
              </w:rPr>
            </w:rPrChange>
          </w:rPr>
          <w:t>/</w:t>
        </w:r>
      </w:ins>
      <w:moveTo w:id="856" w:author="Connor" w:date="2016-03-06T17:29:00Z">
        <w:r w:rsidRPr="0022180F">
          <w:rPr>
            <w:b/>
            <w:lang w:val="en-US" w:eastAsia="zh-CN"/>
            <w:rPrChange w:id="857" w:author="Connor" w:date="2016-03-06T17:55:00Z">
              <w:rPr>
                <w:lang w:val="en-US" w:eastAsia="zh-CN"/>
              </w:rPr>
            </w:rPrChange>
          </w:rPr>
          <w:t>B testing for website layout screenshots</w:t>
        </w:r>
      </w:moveTo>
      <w:ins w:id="858" w:author="Connor" w:date="2016-03-06T17:46:00Z">
        <w:r w:rsidR="00670B20" w:rsidRPr="0022180F">
          <w:rPr>
            <w:b/>
            <w:lang w:val="en-US" w:eastAsia="zh-CN"/>
            <w:rPrChange w:id="859" w:author="Connor" w:date="2016-03-06T17:55:00Z">
              <w:rPr>
                <w:lang w:val="en-US" w:eastAsia="zh-CN"/>
              </w:rPr>
            </w:rPrChange>
          </w:rPr>
          <w:t xml:space="preserve"> </w:t>
        </w:r>
      </w:ins>
      <w:ins w:id="860" w:author="Tyler Da Costa" w:date="2016-03-07T01:22:00Z">
        <w:r w:rsidR="00F27A48">
          <w:rPr>
            <w:b/>
            <w:lang w:val="en-US" w:eastAsia="zh-CN"/>
          </w:rPr>
          <w:t>on next page</w:t>
        </w:r>
      </w:ins>
      <w:ins w:id="861" w:author="Connor" w:date="2016-03-06T17:46:00Z">
        <w:del w:id="862" w:author="Tyler Da Costa" w:date="2016-03-07T01:22:00Z">
          <w:r w:rsidR="00670B20" w:rsidRPr="0022180F" w:rsidDel="00F27A48">
            <w:rPr>
              <w:b/>
              <w:lang w:val="en-US" w:eastAsia="zh-CN"/>
              <w:rPrChange w:id="863" w:author="Connor" w:date="2016-03-06T17:55:00Z">
                <w:rPr>
                  <w:lang w:val="en-US" w:eastAsia="zh-CN"/>
                </w:rPr>
              </w:rPrChange>
            </w:rPr>
            <w:delText>below</w:delText>
          </w:r>
        </w:del>
      </w:ins>
    </w:p>
    <w:p w14:paraId="675EDE3E" w14:textId="47DAD291" w:rsidR="00F77D34" w:rsidDel="00F77D34" w:rsidRDefault="00F77D34" w:rsidP="00F77D34">
      <w:pPr>
        <w:rPr>
          <w:del w:id="864" w:author="Connor" w:date="2016-03-06T17:30:00Z"/>
          <w:moveTo w:id="865" w:author="Connor" w:date="2016-03-06T17:29:00Z"/>
          <w:lang w:val="en-US" w:eastAsia="zh-CN"/>
        </w:rPr>
      </w:pPr>
      <w:moveTo w:id="866" w:author="Connor" w:date="2016-03-06T17:29:00Z">
        <w:del w:id="867" w:author="Connor" w:date="2016-03-06T17:46:00Z">
          <w:r w:rsidDel="00670B20">
            <w:rPr>
              <w:lang w:val="en-US" w:eastAsia="zh-CN"/>
            </w:rPr>
            <w:delText>:</w:delText>
          </w:r>
        </w:del>
      </w:moveTo>
    </w:p>
    <w:moveToRangeEnd w:id="800"/>
    <w:p w14:paraId="08EA9DF2" w14:textId="66886AE8" w:rsidR="00F77D34" w:rsidRDefault="00F77D34">
      <w:pPr>
        <w:rPr>
          <w:ins w:id="868" w:author="Connor" w:date="2016-03-06T17:27:00Z"/>
          <w:b/>
          <w:lang w:val="en-US" w:eastAsia="zh-CN"/>
        </w:rPr>
      </w:pPr>
    </w:p>
    <w:p w14:paraId="7E54AC33" w14:textId="734E24E2" w:rsidR="00F77D34" w:rsidRDefault="00CF7946" w:rsidP="00E91893">
      <w:pPr>
        <w:rPr>
          <w:ins w:id="869" w:author="Connor" w:date="2016-03-06T17:44:00Z"/>
          <w:lang w:val="en-US" w:eastAsia="zh-CN"/>
        </w:rPr>
      </w:pPr>
      <w:ins w:id="870" w:author="Connor" w:date="2016-03-06T17:41:00Z">
        <w:r>
          <w:rPr>
            <w:lang w:val="en-US" w:eastAsia="zh-CN"/>
          </w:rPr>
          <w:t xml:space="preserve">The final vote count was </w:t>
        </w:r>
      </w:ins>
      <w:ins w:id="871" w:author="Connor" w:date="2016-03-06T17:44:00Z">
        <w:r w:rsidR="00670B20">
          <w:rPr>
            <w:lang w:val="en-US" w:eastAsia="zh-CN"/>
          </w:rPr>
          <w:t>A:</w:t>
        </w:r>
      </w:ins>
      <w:ins w:id="872" w:author="Connor" w:date="2016-03-06T17:46:00Z">
        <w:r w:rsidR="00670B20">
          <w:rPr>
            <w:lang w:val="en-US" w:eastAsia="zh-CN"/>
          </w:rPr>
          <w:t xml:space="preserve"> </w:t>
        </w:r>
      </w:ins>
      <w:ins w:id="873" w:author="Connor" w:date="2016-03-06T17:49:00Z">
        <w:r w:rsidR="00670B20">
          <w:rPr>
            <w:lang w:val="en-US" w:eastAsia="zh-CN"/>
          </w:rPr>
          <w:t>16</w:t>
        </w:r>
      </w:ins>
      <w:ins w:id="874" w:author="Connor" w:date="2016-03-06T17:44:00Z">
        <w:r w:rsidR="00670B20">
          <w:rPr>
            <w:lang w:val="en-US" w:eastAsia="zh-CN"/>
          </w:rPr>
          <w:t xml:space="preserve"> B:</w:t>
        </w:r>
      </w:ins>
      <w:ins w:id="875" w:author="Connor" w:date="2016-03-06T17:46:00Z">
        <w:r w:rsidR="00670B20">
          <w:rPr>
            <w:lang w:val="en-US" w:eastAsia="zh-CN"/>
          </w:rPr>
          <w:t xml:space="preserve"> </w:t>
        </w:r>
      </w:ins>
      <w:ins w:id="876" w:author="Connor" w:date="2016-03-06T17:49:00Z">
        <w:r w:rsidR="00670B20">
          <w:rPr>
            <w:lang w:val="en-US" w:eastAsia="zh-CN"/>
          </w:rPr>
          <w:t>11</w:t>
        </w:r>
      </w:ins>
    </w:p>
    <w:p w14:paraId="6586C57C" w14:textId="5D30C84F" w:rsidR="0022180F" w:rsidRPr="00CF7946" w:rsidRDefault="00670B20" w:rsidP="00E91893">
      <w:pPr>
        <w:rPr>
          <w:ins w:id="877" w:author="Connor" w:date="2016-03-06T17:30:00Z"/>
          <w:lang w:val="en-US" w:eastAsia="zh-CN"/>
          <w:rPrChange w:id="878" w:author="Connor" w:date="2016-03-06T17:41:00Z">
            <w:rPr>
              <w:ins w:id="879" w:author="Connor" w:date="2016-03-06T17:30:00Z"/>
              <w:b/>
              <w:lang w:val="en-US" w:eastAsia="zh-CN"/>
            </w:rPr>
          </w:rPrChange>
        </w:rPr>
      </w:pPr>
      <w:ins w:id="880" w:author="Connor" w:date="2016-03-06T17:44:00Z">
        <w:r>
          <w:rPr>
            <w:lang w:val="en-US" w:eastAsia="zh-CN"/>
          </w:rPr>
          <w:t xml:space="preserve">A was chosen by the majority because </w:t>
        </w:r>
      </w:ins>
      <w:ins w:id="881" w:author="Connor" w:date="2016-03-06T17:50:00Z">
        <w:r>
          <w:rPr>
            <w:lang w:val="en-US" w:eastAsia="zh-CN"/>
          </w:rPr>
          <w:t>there was</w:t>
        </w:r>
      </w:ins>
      <w:ins w:id="882" w:author="Connor" w:date="2016-03-06T17:45:00Z">
        <w:r>
          <w:rPr>
            <w:lang w:val="en-US" w:eastAsia="zh-CN"/>
          </w:rPr>
          <w:t xml:space="preserve"> too much</w:t>
        </w:r>
      </w:ins>
      <w:ins w:id="883" w:author="Connor" w:date="2016-03-06T17:50:00Z">
        <w:r>
          <w:rPr>
            <w:lang w:val="en-US" w:eastAsia="zh-CN"/>
          </w:rPr>
          <w:t xml:space="preserve"> empty</w:t>
        </w:r>
      </w:ins>
      <w:ins w:id="884" w:author="Connor" w:date="2016-03-06T17:45:00Z">
        <w:r>
          <w:rPr>
            <w:lang w:val="en-US" w:eastAsia="zh-CN"/>
          </w:rPr>
          <w:t xml:space="preserve"> space on the sides in the centered version</w:t>
        </w:r>
      </w:ins>
      <w:ins w:id="885" w:author="Connor" w:date="2016-03-06T17:50:00Z">
        <w:r>
          <w:rPr>
            <w:lang w:val="en-US" w:eastAsia="zh-CN"/>
          </w:rPr>
          <w:t>.</w:t>
        </w:r>
      </w:ins>
      <w:ins w:id="886" w:author="Connor" w:date="2016-03-06T17:47:00Z">
        <w:r>
          <w:rPr>
            <w:lang w:val="en-US" w:eastAsia="zh-CN"/>
          </w:rPr>
          <w:t xml:space="preserve"> </w:t>
        </w:r>
      </w:ins>
      <w:ins w:id="887" w:author="Connor" w:date="2016-03-06T17:50:00Z">
        <w:r>
          <w:rPr>
            <w:lang w:val="en-US" w:eastAsia="zh-CN"/>
          </w:rPr>
          <w:t>Even t</w:t>
        </w:r>
      </w:ins>
      <w:ins w:id="888" w:author="Connor" w:date="2016-03-06T17:47:00Z">
        <w:r>
          <w:rPr>
            <w:lang w:val="en-US" w:eastAsia="zh-CN"/>
          </w:rPr>
          <w:t xml:space="preserve">hough A is a bit too </w:t>
        </w:r>
      </w:ins>
      <w:ins w:id="889" w:author="Connor" w:date="2016-03-06T17:50:00Z">
        <w:r>
          <w:rPr>
            <w:lang w:val="en-US" w:eastAsia="zh-CN"/>
          </w:rPr>
          <w:t>wide</w:t>
        </w:r>
      </w:ins>
      <w:ins w:id="890" w:author="Connor" w:date="2016-03-06T17:47:00Z">
        <w:r>
          <w:rPr>
            <w:lang w:val="en-US" w:eastAsia="zh-CN"/>
          </w:rPr>
          <w:t xml:space="preserve">, it was more aesthetically pleasing to most people who </w:t>
        </w:r>
      </w:ins>
      <w:ins w:id="891" w:author="Connor" w:date="2016-03-06T17:50:00Z">
        <w:r>
          <w:rPr>
            <w:lang w:val="en-US" w:eastAsia="zh-CN"/>
          </w:rPr>
          <w:t>looked at the 2 choices.</w:t>
        </w:r>
      </w:ins>
    </w:p>
    <w:p w14:paraId="4DE3BF69" w14:textId="1BD724FE" w:rsidR="00F77D34" w:rsidRPr="00664A87" w:rsidRDefault="00670B20" w:rsidP="00E91893">
      <w:pPr>
        <w:rPr>
          <w:ins w:id="892" w:author="Connor Goudie" w:date="2016-03-06T13:21:00Z"/>
          <w:b/>
          <w:lang w:val="en-US" w:eastAsia="zh-CN"/>
        </w:rPr>
      </w:pPr>
      <w:ins w:id="893" w:author="Connor Goudie" w:date="2016-03-06T15:28:00Z">
        <w:r w:rsidRPr="00265A20">
          <w:rPr>
            <w:noProof/>
            <w:lang w:eastAsia="en-CA"/>
          </w:rPr>
          <w:lastRenderedPageBreak/>
          <mc:AlternateContent>
            <mc:Choice Requires="wps">
              <w:drawing>
                <wp:anchor distT="45720" distB="45720" distL="114300" distR="114300" simplePos="0" relativeHeight="251668480" behindDoc="0" locked="0" layoutInCell="1" allowOverlap="1" wp14:anchorId="33960D3A" wp14:editId="70FA19CD">
                  <wp:simplePos x="0" y="0"/>
                  <wp:positionH relativeFrom="margin">
                    <wp:posOffset>-914400</wp:posOffset>
                  </wp:positionH>
                  <wp:positionV relativeFrom="paragraph">
                    <wp:posOffset>3459480</wp:posOffset>
                  </wp:positionV>
                  <wp:extent cx="7788910" cy="4006850"/>
                  <wp:effectExtent l="0" t="0" r="21590"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006850"/>
                          </a:xfrm>
                          <a:prstGeom prst="rect">
                            <a:avLst/>
                          </a:prstGeom>
                          <a:solidFill>
                            <a:srgbClr val="FFFFFF"/>
                          </a:solidFill>
                          <a:ln w="9525">
                            <a:solidFill>
                              <a:srgbClr val="000000"/>
                            </a:solidFill>
                            <a:miter lim="800000"/>
                            <a:headEnd/>
                            <a:tailEnd/>
                          </a:ln>
                        </wps:spPr>
                        <wps:txbx>
                          <w:txbxContent>
                            <w:p w14:paraId="1DFCF7FC" w14:textId="3EB40B2E" w:rsidR="00265A20" w:rsidRDefault="00CF7946">
                              <w:ins w:id="894" w:author="Connor" w:date="2016-03-06T17:42:00Z">
                                <w:r>
                                  <w:t>B</w:t>
                                </w:r>
                              </w:ins>
                              <w:ins w:id="895"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960D3A" id="_x0000_t202" coordsize="21600,21600" o:spt="202" path="m,l,21600r21600,l21600,xe">
                  <v:stroke joinstyle="miter"/>
                  <v:path gradientshapeok="t" o:connecttype="rect"/>
                </v:shapetype>
                <v:shape id="Text Box 2" o:spid="_x0000_s1026" type="#_x0000_t202" style="position:absolute;margin-left:-1in;margin-top:272.4pt;width:613.3pt;height:31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">
                  <v:textbox>
                    <w:txbxContent>
                      <w:p w14:paraId="1DFCF7FC" w14:textId="3EB40B2E" w:rsidR="00265A20" w:rsidRDefault="00CF7946">
                        <w:ins w:id="896" w:author="Connor" w:date="2016-03-06T17:42:00Z">
                          <w:r>
                            <w:t>B</w:t>
                          </w:r>
                        </w:ins>
                        <w:ins w:id="897"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v:textbox>
                  <w10:wrap type="square" anchorx="margin"/>
                </v:shape>
              </w:pict>
            </mc:Fallback>
          </mc:AlternateContent>
        </w:r>
        <w:r w:rsidRPr="00265A20">
          <w:rPr>
            <w:noProof/>
            <w:lang w:eastAsia="en-CA"/>
          </w:rPr>
          <mc:AlternateContent>
            <mc:Choice Requires="wps">
              <w:drawing>
                <wp:anchor distT="45720" distB="45720" distL="114300" distR="114300" simplePos="0" relativeHeight="251666432" behindDoc="0" locked="0" layoutInCell="1" allowOverlap="1" wp14:anchorId="55847E61" wp14:editId="16ED34AE">
                  <wp:simplePos x="0" y="0"/>
                  <wp:positionH relativeFrom="margin">
                    <wp:posOffset>-914400</wp:posOffset>
                  </wp:positionH>
                  <wp:positionV relativeFrom="paragraph">
                    <wp:posOffset>-796925</wp:posOffset>
                  </wp:positionV>
                  <wp:extent cx="7788910" cy="4199255"/>
                  <wp:effectExtent l="0" t="0" r="2159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199255"/>
                          </a:xfrm>
                          <a:prstGeom prst="rect">
                            <a:avLst/>
                          </a:prstGeom>
                          <a:solidFill>
                            <a:srgbClr val="FFFFFF"/>
                          </a:solidFill>
                          <a:ln w="9525">
                            <a:solidFill>
                              <a:srgbClr val="000000"/>
                            </a:solidFill>
                            <a:miter lim="800000"/>
                            <a:headEnd/>
                            <a:tailEnd/>
                          </a:ln>
                        </wps:spPr>
                        <wps:txbx>
                          <w:txbxContent>
                            <w:p w14:paraId="17E4217C" w14:textId="67B7CBBA" w:rsidR="00265A20" w:rsidRDefault="00CF7946">
                              <w:ins w:id="898" w:author="Connor" w:date="2016-03-06T17:41:00Z">
                                <w:r>
                                  <w:t>A</w:t>
                                </w:r>
                              </w:ins>
                              <w:ins w:id="899"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47E61" id="_x0000_s1027" type="#_x0000_t202" style="position:absolute;margin-left:-1in;margin-top:-62.75pt;width:613.3pt;height:330.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SkJwIAAE4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">
                  <v:textbox>
                    <w:txbxContent>
                      <w:p w14:paraId="17E4217C" w14:textId="67B7CBBA" w:rsidR="00265A20" w:rsidRDefault="00CF7946">
                        <w:ins w:id="900" w:author="Connor" w:date="2016-03-06T17:41:00Z">
                          <w:r>
                            <w:t>A</w:t>
                          </w:r>
                        </w:ins>
                        <w:ins w:id="901"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v:textbox>
                  <w10:wrap type="square" anchorx="margin"/>
                </v:shape>
              </w:pict>
            </mc:Fallback>
          </mc:AlternateContent>
        </w:r>
      </w:ins>
    </w:p>
    <w:p w14:paraId="38321601" w14:textId="5B34BAD6" w:rsidR="00E91893" w:rsidDel="00F77D34" w:rsidRDefault="00E91893" w:rsidP="00E91893">
      <w:pPr>
        <w:rPr>
          <w:ins w:id="902" w:author="Connor Goudie" w:date="2016-03-06T13:21:00Z"/>
          <w:moveFrom w:id="903" w:author="Connor" w:date="2016-03-06T17:30:00Z"/>
          <w:b/>
          <w:lang w:val="en-US" w:eastAsia="zh-CN"/>
        </w:rPr>
      </w:pPr>
      <w:moveFromRangeStart w:id="904" w:author="Connor" w:date="2016-03-06T17:30:00Z" w:name="move445048781"/>
      <w:moveFrom w:id="905" w:author="Connor" w:date="2016-03-06T17:30:00Z">
        <w:ins w:id="906" w:author="Connor Goudie" w:date="2016-03-06T13:21:00Z">
          <w:r w:rsidRPr="00664A87" w:rsidDel="00F77D34">
            <w:rPr>
              <w:b/>
              <w:lang w:val="en-US" w:eastAsia="zh-CN"/>
            </w:rPr>
            <w:t>-Site published and tested.</w:t>
          </w:r>
        </w:ins>
      </w:moveFrom>
    </w:p>
    <w:p w14:paraId="4FE1AB2F" w14:textId="49AAA883" w:rsidR="0000463C" w:rsidDel="00F77D34" w:rsidRDefault="0000463C">
      <w:pPr>
        <w:pStyle w:val="Heading1"/>
        <w:rPr>
          <w:ins w:id="907" w:author="Connor Goudie" w:date="2016-03-06T15:24:00Z"/>
          <w:moveFrom w:id="908" w:author="Connor" w:date="2016-03-06T17:29:00Z"/>
          <w:lang w:val="en-US" w:eastAsia="zh-CN"/>
        </w:rPr>
        <w:pPrChange w:id="909" w:author="Thomas" w:date="2016-02-26T17:44:00Z">
          <w:pPr/>
        </w:pPrChange>
      </w:pPr>
      <w:moveFromRangeStart w:id="910" w:author="Connor" w:date="2016-03-06T17:29:00Z" w:name="move445048715"/>
      <w:moveFromRangeEnd w:id="904"/>
    </w:p>
    <w:p w14:paraId="54F3E508" w14:textId="00192195" w:rsidR="002125FA" w:rsidDel="00670B20" w:rsidRDefault="00265A20">
      <w:pPr>
        <w:rPr>
          <w:ins w:id="911" w:author="Connor Goudie" w:date="2016-03-06T15:24:00Z"/>
          <w:del w:id="912" w:author="Connor" w:date="2016-03-06T17:44:00Z"/>
          <w:moveFrom w:id="913" w:author="Connor" w:date="2016-03-06T17:29:00Z"/>
          <w:lang w:val="en-US" w:eastAsia="zh-CN"/>
        </w:rPr>
      </w:pPr>
      <w:moveFrom w:id="914" w:author="Connor" w:date="2016-03-06T17:29:00Z">
        <w:ins w:id="915" w:author="Connor Goudie" w:date="2016-03-06T15:28:00Z">
          <w:r w:rsidDel="00F77D34">
            <w:rPr>
              <w:lang w:val="en-US" w:eastAsia="zh-CN"/>
            </w:rPr>
            <w:t>AB testing for website layout scree</w:t>
          </w:r>
          <w:del w:id="916" w:author="Connor" w:date="2016-03-06T17:53:00Z">
            <w:r w:rsidDel="0022180F">
              <w:rPr>
                <w:lang w:val="en-US" w:eastAsia="zh-CN"/>
              </w:rPr>
              <w:delText>nshots</w:delText>
            </w:r>
          </w:del>
          <w:del w:id="917" w:author="Connor" w:date="2016-03-06T17:44:00Z">
            <w:r w:rsidDel="00670B20">
              <w:rPr>
                <w:lang w:val="en-US" w:eastAsia="zh-CN"/>
              </w:rPr>
              <w:delText>:</w:delText>
            </w:r>
          </w:del>
        </w:ins>
      </w:moveFrom>
    </w:p>
    <w:moveFromRangeEnd w:id="910"/>
    <w:p w14:paraId="26789915" w14:textId="6CEA16A2" w:rsidR="002125FA" w:rsidDel="00670B20" w:rsidRDefault="002125FA">
      <w:pPr>
        <w:rPr>
          <w:ins w:id="918" w:author="Connor Goudie" w:date="2016-03-06T15:24:00Z"/>
          <w:del w:id="919" w:author="Connor" w:date="2016-03-06T17:44:00Z"/>
          <w:lang w:val="en-US" w:eastAsia="zh-CN"/>
        </w:rPr>
      </w:pPr>
    </w:p>
    <w:p w14:paraId="321A8C0A" w14:textId="6E1E701E" w:rsidR="002125FA" w:rsidDel="00670B20" w:rsidRDefault="002125FA">
      <w:pPr>
        <w:rPr>
          <w:ins w:id="920" w:author="Connor Goudie" w:date="2016-03-06T15:24:00Z"/>
          <w:del w:id="921" w:author="Connor" w:date="2016-03-06T17:44:00Z"/>
          <w:lang w:val="en-US" w:eastAsia="zh-CN"/>
        </w:rPr>
      </w:pPr>
    </w:p>
    <w:p w14:paraId="704CE7D7" w14:textId="5167112D" w:rsidR="002125FA" w:rsidDel="00670B20" w:rsidRDefault="002125FA">
      <w:pPr>
        <w:rPr>
          <w:ins w:id="922" w:author="Connor Goudie" w:date="2016-03-06T15:24:00Z"/>
          <w:del w:id="923" w:author="Connor" w:date="2016-03-06T17:44:00Z"/>
          <w:lang w:val="en-US" w:eastAsia="zh-CN"/>
        </w:rPr>
      </w:pPr>
    </w:p>
    <w:p w14:paraId="7A0ABEBD" w14:textId="09445F3C" w:rsidR="002125FA" w:rsidDel="00670B20" w:rsidRDefault="002125FA">
      <w:pPr>
        <w:rPr>
          <w:ins w:id="924" w:author="Connor Goudie" w:date="2016-03-06T15:24:00Z"/>
          <w:del w:id="925" w:author="Connor" w:date="2016-03-06T17:44:00Z"/>
          <w:lang w:val="en-US" w:eastAsia="zh-CN"/>
        </w:rPr>
      </w:pPr>
    </w:p>
    <w:p w14:paraId="1F063CF7" w14:textId="4D5DA419" w:rsidR="002125FA" w:rsidDel="0022180F" w:rsidRDefault="002125FA">
      <w:pPr>
        <w:rPr>
          <w:ins w:id="926" w:author="Connor Goudie" w:date="2016-03-06T15:24:00Z"/>
          <w:del w:id="927" w:author="Connor" w:date="2016-03-06T17:53:00Z"/>
          <w:lang w:val="en-US" w:eastAsia="zh-CN"/>
        </w:rPr>
      </w:pPr>
    </w:p>
    <w:p w14:paraId="1C6D4127" w14:textId="2669487D" w:rsidR="002125FA" w:rsidRDefault="002125FA">
      <w:pPr>
        <w:rPr>
          <w:ins w:id="928" w:author="Connor Goudie" w:date="2016-03-06T15:24:00Z"/>
          <w:lang w:val="en-US" w:eastAsia="zh-CN"/>
        </w:rPr>
      </w:pPr>
    </w:p>
    <w:p w14:paraId="300EBCA7" w14:textId="406812F5" w:rsidR="002125FA" w:rsidRDefault="002125FA">
      <w:pPr>
        <w:rPr>
          <w:ins w:id="929" w:author="Connor Goudie" w:date="2016-03-06T15:24:00Z"/>
          <w:lang w:val="en-US" w:eastAsia="zh-CN"/>
        </w:rPr>
      </w:pPr>
    </w:p>
    <w:p w14:paraId="73AC14FF" w14:textId="2BAE6C3B" w:rsidR="002125FA" w:rsidRDefault="002125FA">
      <w:pPr>
        <w:rPr>
          <w:ins w:id="930" w:author="Connor Goudie" w:date="2016-03-06T15:24:00Z"/>
          <w:lang w:val="en-US" w:eastAsia="zh-CN"/>
        </w:rPr>
      </w:pPr>
    </w:p>
    <w:p w14:paraId="5D7AD4FF" w14:textId="77777777" w:rsidR="002125FA" w:rsidRPr="002125FA" w:rsidRDefault="002125FA">
      <w:pPr>
        <w:rPr>
          <w:ins w:id="931" w:author="Connor Goudie" w:date="2016-03-06T13:09:00Z"/>
          <w:lang w:val="en-US" w:eastAsia="zh-CN"/>
        </w:rPr>
      </w:pPr>
    </w:p>
    <w:p w14:paraId="32B86266" w14:textId="4D1C4075" w:rsidR="0009599E" w:rsidDel="0000463C" w:rsidRDefault="0009599E">
      <w:pPr>
        <w:rPr>
          <w:ins w:id="932" w:author="Thomas" w:date="2016-02-26T17:42:00Z"/>
          <w:del w:id="933" w:author="Connor Goudie" w:date="2016-03-06T13:09:00Z"/>
          <w:lang w:val="en-US" w:eastAsia="zh-CN"/>
        </w:rPr>
      </w:pPr>
      <w:ins w:id="934" w:author="Thomas" w:date="2016-02-26T17:42:00Z">
        <w:del w:id="935" w:author="Connor Goudie" w:date="2016-03-06T13:09:00Z">
          <w:r w:rsidDel="0000463C">
            <w:rPr>
              <w:lang w:val="en-US" w:eastAsia="zh-CN"/>
            </w:rPr>
            <w:br w:type="page"/>
          </w:r>
        </w:del>
      </w:ins>
    </w:p>
    <w:p w14:paraId="147F1610" w14:textId="208D0E42" w:rsidR="00D233B2" w:rsidDel="0009599E" w:rsidRDefault="0009599E">
      <w:pPr>
        <w:pStyle w:val="Heading1"/>
        <w:rPr>
          <w:del w:id="936" w:author="Thomas" w:date="2016-02-26T17:43:00Z"/>
          <w:lang w:val="en-US" w:eastAsia="zh-CN"/>
        </w:rPr>
        <w:pPrChange w:id="937" w:author="Thomas" w:date="2016-02-26T17:44:00Z">
          <w:pPr/>
        </w:pPrChange>
      </w:pPr>
      <w:bookmarkStart w:id="938" w:name="_Appendix:_Milestone"/>
      <w:bookmarkEnd w:id="938"/>
      <w:ins w:id="939"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940" w:author="Thomas" w:date="2016-02-26T17:43:00Z">
        <w:r>
          <w:rPr>
            <w:lang w:val="en-US" w:eastAsia="zh-CN"/>
          </w:rPr>
          <w:t>Appendix: Milestone</w:t>
        </w:r>
      </w:ins>
    </w:p>
    <w:p w14:paraId="7858CBAC" w14:textId="13E703E4" w:rsidR="0009599E" w:rsidRDefault="0009599E">
      <w:pPr>
        <w:pStyle w:val="Heading1"/>
        <w:rPr>
          <w:ins w:id="941" w:author="Thomas" w:date="2016-02-26T17:43:00Z"/>
          <w:lang w:val="en-US" w:eastAsia="zh-CN"/>
        </w:rPr>
        <w:pPrChange w:id="942" w:author="Thomas" w:date="2016-02-26T17:44:00Z">
          <w:pPr/>
        </w:pPrChange>
      </w:pPr>
      <w:ins w:id="943" w:author="Thomas" w:date="2016-02-26T17:43:00Z">
        <w:r>
          <w:rPr>
            <w:lang w:val="en-US" w:eastAsia="zh-CN"/>
          </w:rPr>
          <w:t xml:space="preserve"> 3</w:t>
        </w:r>
      </w:ins>
    </w:p>
    <w:p w14:paraId="287FDAFD" w14:textId="77777777" w:rsidR="0009599E" w:rsidRDefault="0009599E">
      <w:pPr>
        <w:rPr>
          <w:ins w:id="944" w:author="Thomas" w:date="2016-02-26T17:43:00Z"/>
          <w:lang w:val="en-US" w:eastAsia="zh-CN"/>
        </w:rPr>
      </w:pPr>
    </w:p>
    <w:p w14:paraId="0512250A" w14:textId="13913836" w:rsidR="0058005B" w:rsidRDefault="0058005B">
      <w:pPr>
        <w:rPr>
          <w:ins w:id="945" w:author="Tyler Da Costa [2]" w:date="2016-02-15T04:00:00Z"/>
          <w:lang w:val="en-US" w:eastAsia="zh-CN"/>
        </w:rPr>
      </w:pPr>
      <w:ins w:id="946" w:author="Tyler Da Costa [2]"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947" w:author="Connor Goudie" w:date="2016-02-12T20:24:00Z"/>
          <w:lang w:val="en-US" w:eastAsia="zh-CN"/>
        </w:rPr>
      </w:pPr>
    </w:p>
    <w:p w14:paraId="58A8C9D4" w14:textId="77777777" w:rsidR="00D233B2" w:rsidRDefault="00D233B2">
      <w:pPr>
        <w:rPr>
          <w:ins w:id="948" w:author="Connor Goudie" w:date="2016-02-12T20:27:00Z"/>
          <w:lang w:val="en-US" w:eastAsia="zh-CN"/>
        </w:rPr>
      </w:pPr>
      <w:ins w:id="949" w:author="Connor Goudie" w:date="2016-02-12T20:26:00Z">
        <w:r>
          <w:rPr>
            <w:lang w:val="en-US" w:eastAsia="zh-CN"/>
          </w:rPr>
          <w:t>Items completed in this mil</w:t>
        </w:r>
      </w:ins>
      <w:ins w:id="950"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951" w:author="Connor Goudie" w:date="2016-02-12T20:27:00Z"/>
          <w:rFonts w:asciiTheme="majorHAnsi" w:eastAsiaTheme="majorEastAsia" w:hAnsiTheme="majorHAnsi" w:cstheme="majorBidi"/>
          <w:color w:val="2E74B5" w:themeColor="accent1" w:themeShade="BF"/>
          <w:sz w:val="32"/>
          <w:szCs w:val="32"/>
          <w:lang w:val="en-US" w:eastAsia="zh-CN"/>
          <w:rPrChange w:id="952" w:author="Connor Goudie" w:date="2016-02-12T20:27:00Z">
            <w:rPr>
              <w:ins w:id="953" w:author="Connor Goudie" w:date="2016-02-12T20:27:00Z"/>
              <w:lang w:val="en-US" w:eastAsia="zh-CN"/>
            </w:rPr>
          </w:rPrChange>
        </w:rPr>
        <w:pPrChange w:id="954" w:author="Connor Goudie" w:date="2016-02-12T20:27:00Z">
          <w:pPr/>
        </w:pPrChange>
      </w:pPr>
      <w:ins w:id="955"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956" w:author="Connor Goudie" w:date="2016-02-12T20:28:00Z"/>
          <w:rFonts w:asciiTheme="majorHAnsi" w:eastAsiaTheme="majorEastAsia" w:hAnsiTheme="majorHAnsi" w:cstheme="majorBidi"/>
          <w:color w:val="2E74B5" w:themeColor="accent1" w:themeShade="BF"/>
          <w:sz w:val="32"/>
          <w:szCs w:val="32"/>
          <w:lang w:val="en-US" w:eastAsia="zh-CN"/>
          <w:rPrChange w:id="957" w:author="Connor Goudie" w:date="2016-02-12T20:28:00Z">
            <w:rPr>
              <w:ins w:id="958" w:author="Connor Goudie" w:date="2016-02-12T20:28:00Z"/>
              <w:lang w:val="en-US" w:eastAsia="zh-CN"/>
            </w:rPr>
          </w:rPrChange>
        </w:rPr>
        <w:pPrChange w:id="959" w:author="Connor Goudie" w:date="2016-02-12T20:27:00Z">
          <w:pPr/>
        </w:pPrChange>
      </w:pPr>
      <w:ins w:id="960"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961" w:author="Connor Goudie" w:date="2016-02-12T20:28:00Z"/>
          <w:rFonts w:asciiTheme="majorHAnsi" w:eastAsiaTheme="majorEastAsia" w:hAnsiTheme="majorHAnsi" w:cstheme="majorBidi"/>
          <w:color w:val="2E74B5" w:themeColor="accent1" w:themeShade="BF"/>
          <w:sz w:val="32"/>
          <w:szCs w:val="32"/>
          <w:lang w:val="en-US" w:eastAsia="zh-CN"/>
          <w:rPrChange w:id="962" w:author="Connor Goudie" w:date="2016-02-12T20:28:00Z">
            <w:rPr>
              <w:ins w:id="963" w:author="Connor Goudie" w:date="2016-02-12T20:28:00Z"/>
              <w:lang w:val="en-US" w:eastAsia="zh-CN"/>
            </w:rPr>
          </w:rPrChange>
        </w:rPr>
        <w:pPrChange w:id="964" w:author="Connor Goudie" w:date="2016-02-12T20:27:00Z">
          <w:pPr/>
        </w:pPrChange>
      </w:pPr>
      <w:ins w:id="965"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966" w:author="Connor Goudie" w:date="2016-02-12T20:28:00Z"/>
          <w:rFonts w:asciiTheme="majorHAnsi" w:eastAsiaTheme="majorEastAsia" w:hAnsiTheme="majorHAnsi" w:cstheme="majorBidi"/>
          <w:color w:val="2E74B5" w:themeColor="accent1" w:themeShade="BF"/>
          <w:sz w:val="32"/>
          <w:szCs w:val="32"/>
          <w:lang w:val="en-US" w:eastAsia="zh-CN"/>
          <w:rPrChange w:id="967" w:author="Connor Goudie" w:date="2016-02-12T20:28:00Z">
            <w:rPr>
              <w:ins w:id="968" w:author="Connor Goudie" w:date="2016-02-12T20:28:00Z"/>
              <w:lang w:val="en-US" w:eastAsia="zh-CN"/>
            </w:rPr>
          </w:rPrChange>
        </w:rPr>
        <w:pPrChange w:id="969" w:author="Connor Goudie" w:date="2016-02-12T20:27:00Z">
          <w:pPr/>
        </w:pPrChange>
      </w:pPr>
      <w:ins w:id="970"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971" w:author="Connor Goudie" w:date="2016-02-12T20:28:00Z"/>
          <w:rFonts w:asciiTheme="majorHAnsi" w:eastAsiaTheme="majorEastAsia" w:hAnsiTheme="majorHAnsi" w:cstheme="majorBidi"/>
          <w:color w:val="2E74B5" w:themeColor="accent1" w:themeShade="BF"/>
          <w:sz w:val="32"/>
          <w:szCs w:val="32"/>
          <w:lang w:val="en-US" w:eastAsia="zh-CN"/>
          <w:rPrChange w:id="972" w:author="Connor Goudie" w:date="2016-02-12T20:28:00Z">
            <w:rPr>
              <w:ins w:id="973" w:author="Connor Goudie" w:date="2016-02-12T20:28:00Z"/>
              <w:lang w:val="en-US" w:eastAsia="zh-CN"/>
            </w:rPr>
          </w:rPrChange>
        </w:rPr>
        <w:pPrChange w:id="974" w:author="Connor Goudie" w:date="2016-02-12T20:27:00Z">
          <w:pPr/>
        </w:pPrChange>
      </w:pPr>
      <w:ins w:id="975"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976" w:author="Connor Goudie" w:date="2016-02-12T20:28:00Z"/>
          <w:rFonts w:asciiTheme="majorHAnsi" w:eastAsiaTheme="majorEastAsia" w:hAnsiTheme="majorHAnsi" w:cstheme="majorBidi"/>
          <w:color w:val="2E74B5" w:themeColor="accent1" w:themeShade="BF"/>
          <w:sz w:val="32"/>
          <w:szCs w:val="32"/>
          <w:lang w:val="en-US" w:eastAsia="zh-CN"/>
          <w:rPrChange w:id="977" w:author="Connor Goudie" w:date="2016-02-12T20:28:00Z">
            <w:rPr>
              <w:ins w:id="978" w:author="Connor Goudie" w:date="2016-02-12T20:28:00Z"/>
              <w:lang w:val="en-US" w:eastAsia="zh-CN"/>
            </w:rPr>
          </w:rPrChange>
        </w:rPr>
        <w:pPrChange w:id="979" w:author="Connor Goudie" w:date="2016-02-12T20:27:00Z">
          <w:pPr/>
        </w:pPrChange>
      </w:pPr>
      <w:ins w:id="980"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981" w:author="Connor Goudie" w:date="2016-02-12T20:32:00Z"/>
          <w:rFonts w:asciiTheme="majorHAnsi" w:eastAsiaTheme="majorEastAsia" w:hAnsiTheme="majorHAnsi" w:cstheme="majorBidi"/>
          <w:color w:val="2E74B5" w:themeColor="accent1" w:themeShade="BF"/>
          <w:sz w:val="32"/>
          <w:szCs w:val="32"/>
          <w:lang w:val="en-US" w:eastAsia="zh-CN"/>
          <w:rPrChange w:id="982" w:author="Connor Goudie" w:date="2016-02-12T20:32:00Z">
            <w:rPr>
              <w:ins w:id="983" w:author="Connor Goudie" w:date="2016-02-12T20:32:00Z"/>
              <w:lang w:val="en-US" w:eastAsia="zh-CN"/>
            </w:rPr>
          </w:rPrChange>
        </w:rPr>
        <w:pPrChange w:id="984" w:author="Connor Goudie" w:date="2016-02-12T20:27:00Z">
          <w:pPr/>
        </w:pPrChange>
      </w:pPr>
      <w:ins w:id="985" w:author="Connor Goudie" w:date="2016-02-12T20:28:00Z">
        <w:r>
          <w:rPr>
            <w:lang w:val="en-US" w:eastAsia="zh-CN"/>
          </w:rPr>
          <w:t>Site map</w:t>
        </w:r>
      </w:ins>
    </w:p>
    <w:p w14:paraId="184A553F" w14:textId="54CB764F" w:rsidR="008E6B5C" w:rsidDel="00CF4479" w:rsidRDefault="00F50289">
      <w:pPr>
        <w:rPr>
          <w:ins w:id="986" w:author="Connor Goudie" w:date="2016-02-12T20:43:00Z"/>
          <w:del w:id="987" w:author="Tyler Da Costa [2]" w:date="2016-02-15T03:43:00Z"/>
          <w:lang w:val="en-US" w:eastAsia="zh-CN"/>
        </w:rPr>
      </w:pPr>
      <w:ins w:id="988" w:author="Connor Goudie" w:date="2016-02-12T20:32:00Z">
        <w:r>
          <w:rPr>
            <w:lang w:val="en-US" w:eastAsia="zh-CN"/>
          </w:rPr>
          <w:t>Issues our group had building the website</w:t>
        </w:r>
      </w:ins>
      <w:ins w:id="989" w:author="Connor Goudie" w:date="2016-02-12T20:33:00Z">
        <w:r>
          <w:rPr>
            <w:lang w:val="en-US" w:eastAsia="zh-CN"/>
          </w:rPr>
          <w:t xml:space="preserve"> included: </w:t>
        </w:r>
      </w:ins>
      <w:ins w:id="990" w:author="Connor Goudie" w:date="2016-02-12T20:34:00Z">
        <w:r>
          <w:rPr>
            <w:lang w:val="en-US" w:eastAsia="zh-CN"/>
          </w:rPr>
          <w:t>building a fluid and responsive design,</w:t>
        </w:r>
        <w:r w:rsidR="00D04ABB">
          <w:rPr>
            <w:lang w:val="en-US" w:eastAsia="zh-CN"/>
          </w:rPr>
          <w:t xml:space="preserve"> </w:t>
        </w:r>
      </w:ins>
      <w:ins w:id="991" w:author="Connor Goudie" w:date="2016-02-12T20:38:00Z">
        <w:r w:rsidR="008E6B5C">
          <w:rPr>
            <w:lang w:val="en-US" w:eastAsia="zh-CN"/>
          </w:rPr>
          <w:t xml:space="preserve">designing the base </w:t>
        </w:r>
        <w:del w:id="992" w:author="Thomas" w:date="2016-02-14T22:38:00Z">
          <w:r w:rsidR="008E6B5C" w:rsidDel="00072C3A">
            <w:rPr>
              <w:lang w:val="en-US" w:eastAsia="zh-CN"/>
            </w:rPr>
            <w:delText>css</w:delText>
          </w:r>
        </w:del>
      </w:ins>
      <w:ins w:id="993" w:author="Thomas" w:date="2016-02-14T22:38:00Z">
        <w:r w:rsidR="00072C3A">
          <w:rPr>
            <w:lang w:val="en-US" w:eastAsia="zh-CN"/>
          </w:rPr>
          <w:t>CSS</w:t>
        </w:r>
      </w:ins>
      <w:ins w:id="994" w:author="Connor Goudie" w:date="2016-02-12T20:38:00Z">
        <w:r w:rsidR="00D04ABB">
          <w:rPr>
            <w:lang w:val="en-US" w:eastAsia="zh-CN"/>
          </w:rPr>
          <w:t xml:space="preserve"> for the</w:t>
        </w:r>
        <w:r w:rsidR="008E6B5C">
          <w:rPr>
            <w:lang w:val="en-US" w:eastAsia="zh-CN"/>
          </w:rPr>
          <w:t xml:space="preserve"> nav</w:t>
        </w:r>
      </w:ins>
      <w:ins w:id="995" w:author="Connor Goudie" w:date="2016-02-12T21:57:00Z">
        <w:r w:rsidR="00D04ABB">
          <w:rPr>
            <w:lang w:val="en-US" w:eastAsia="zh-CN"/>
          </w:rPr>
          <w:t>igation bar</w:t>
        </w:r>
      </w:ins>
      <w:ins w:id="996" w:author="Connor Goudie" w:date="2016-02-12T20:38:00Z">
        <w:r w:rsidR="008E6B5C">
          <w:rPr>
            <w:lang w:val="en-US" w:eastAsia="zh-CN"/>
          </w:rPr>
          <w:t xml:space="preserve"> and foote</w:t>
        </w:r>
        <w:r w:rsidR="00D04ABB">
          <w:rPr>
            <w:lang w:val="en-US" w:eastAsia="zh-CN"/>
          </w:rPr>
          <w:t>r before working on other pages</w:t>
        </w:r>
      </w:ins>
      <w:ins w:id="997" w:author="Connor Goudie" w:date="2016-02-12T21:52:00Z">
        <w:r w:rsidR="00D04ABB">
          <w:rPr>
            <w:lang w:val="en-US" w:eastAsia="zh-CN"/>
          </w:rPr>
          <w:t>, wrapper was not filling the entire page</w:t>
        </w:r>
      </w:ins>
      <w:ins w:id="998" w:author="Connor Goudie" w:date="2016-02-12T21:53:00Z">
        <w:r w:rsidR="00D04ABB">
          <w:rPr>
            <w:lang w:val="en-US" w:eastAsia="zh-CN"/>
          </w:rPr>
          <w:t xml:space="preserve"> leaving large amounts of blank space on pages with less</w:t>
        </w:r>
      </w:ins>
      <w:ins w:id="999" w:author="Connor Goudie" w:date="2016-02-12T21:55:00Z">
        <w:r w:rsidR="00D04ABB">
          <w:rPr>
            <w:lang w:val="en-US" w:eastAsia="zh-CN"/>
          </w:rPr>
          <w:t xml:space="preserve"> content</w:t>
        </w:r>
      </w:ins>
      <w:ins w:id="1000" w:author="Tyler Da Costa [2]" w:date="2016-02-15T03:44:00Z">
        <w:r w:rsidR="00C703D6">
          <w:rPr>
            <w:lang w:val="en-US" w:eastAsia="zh-CN"/>
          </w:rPr>
          <w:t>.</w:t>
        </w:r>
      </w:ins>
      <w:ins w:id="1001" w:author="Connor Goudie" w:date="2016-02-12T21:55:00Z">
        <w:del w:id="1002" w:author="Tyler Da Costa [2]" w:date="2016-02-15T03:44:00Z">
          <w:r w:rsidR="00D04ABB" w:rsidDel="00C703D6">
            <w:rPr>
              <w:lang w:val="en-US" w:eastAsia="zh-CN"/>
            </w:rPr>
            <w:delText xml:space="preserve"> </w:delText>
          </w:r>
        </w:del>
      </w:ins>
      <w:ins w:id="1003" w:author="Connor Goudie" w:date="2016-02-12T21:57:00Z">
        <w:del w:id="1004" w:author="Tyler Da Costa [2]" w:date="2016-02-15T03:44:00Z">
          <w:r w:rsidR="00D04ABB" w:rsidDel="00C703D6">
            <w:rPr>
              <w:lang w:val="en-US" w:eastAsia="zh-CN"/>
            </w:rPr>
            <w:delText xml:space="preserve"> </w:delText>
          </w:r>
        </w:del>
      </w:ins>
    </w:p>
    <w:p w14:paraId="18DDDAFF" w14:textId="524E3EC3" w:rsidR="008E6B5C" w:rsidDel="00CF4479" w:rsidRDefault="008E6B5C">
      <w:pPr>
        <w:rPr>
          <w:ins w:id="1005" w:author="Connor Goudie" w:date="2016-02-12T21:50:00Z"/>
          <w:del w:id="1006" w:author="Tyler Da Costa [2]" w:date="2016-02-15T03:43:00Z"/>
          <w:lang w:val="en-US" w:eastAsia="zh-CN"/>
        </w:rPr>
      </w:pPr>
    </w:p>
    <w:p w14:paraId="1ECAAA4A" w14:textId="77B68556" w:rsidR="00D04ABB" w:rsidRDefault="00D04ABB">
      <w:pPr>
        <w:rPr>
          <w:ins w:id="1007" w:author="Connor Goudie" w:date="2016-02-12T21:50:00Z"/>
          <w:lang w:val="en-US" w:eastAsia="zh-CN"/>
        </w:rPr>
      </w:pPr>
      <w:ins w:id="1008" w:author="Connor Goudie" w:date="2016-02-12T21:50:00Z">
        <w:del w:id="1009" w:author="Tyler Da Costa [2]" w:date="2016-02-15T03:43:00Z">
          <w:r w:rsidDel="00CF4479">
            <w:rPr>
              <w:lang w:val="en-US" w:eastAsia="zh-CN"/>
            </w:rPr>
            <w:delText>Withstanding issues:</w:delText>
          </w:r>
        </w:del>
      </w:ins>
    </w:p>
    <w:p w14:paraId="4D7D12FC" w14:textId="77777777" w:rsidR="00D04ABB" w:rsidRDefault="00D04ABB">
      <w:pPr>
        <w:rPr>
          <w:ins w:id="1010" w:author="Connor Goudie" w:date="2016-02-12T20:43:00Z"/>
          <w:lang w:val="en-US" w:eastAsia="zh-CN"/>
        </w:rPr>
      </w:pPr>
    </w:p>
    <w:p w14:paraId="57B2AB20" w14:textId="77777777" w:rsidR="001B2325" w:rsidRDefault="008E6B5C">
      <w:pPr>
        <w:rPr>
          <w:ins w:id="1011" w:author="Thomas" w:date="2016-02-14T22:51:00Z"/>
          <w:lang w:val="en-US" w:eastAsia="zh-CN"/>
        </w:rPr>
      </w:pPr>
      <w:ins w:id="1012" w:author="Connor Goudie" w:date="2016-02-12T20:43:00Z">
        <w:r>
          <w:rPr>
            <w:lang w:val="en-US" w:eastAsia="zh-CN"/>
          </w:rPr>
          <w:t>No major changes from milestone 1 or 2.</w:t>
        </w:r>
      </w:ins>
    </w:p>
    <w:p w14:paraId="191811D0" w14:textId="77777777" w:rsidR="002C3E59" w:rsidDel="00CF4479" w:rsidRDefault="002C3E59">
      <w:pPr>
        <w:rPr>
          <w:ins w:id="1013" w:author="Thomas" w:date="2016-02-14T22:51:00Z"/>
          <w:del w:id="1014" w:author="Tyler Da Costa [2]" w:date="2016-02-15T03:43:00Z"/>
          <w:lang w:val="en-US" w:eastAsia="zh-CN"/>
        </w:rPr>
      </w:pPr>
    </w:p>
    <w:p w14:paraId="4B70273D" w14:textId="36BAD638" w:rsidR="002C3E59" w:rsidDel="00CF4479" w:rsidRDefault="0097167A">
      <w:pPr>
        <w:rPr>
          <w:ins w:id="1015" w:author="Thomas" w:date="2016-02-14T22:38:00Z"/>
          <w:del w:id="1016" w:author="Tyler Da Costa [2]" w:date="2016-02-15T03:43:00Z"/>
          <w:lang w:val="en-US" w:eastAsia="zh-CN"/>
        </w:rPr>
      </w:pPr>
      <w:ins w:id="1017" w:author="Thomas" w:date="2016-02-14T22:52:00Z">
        <w:del w:id="1018" w:author="Tyler Da Costa [2]" w:date="2016-02-15T03:43:00Z">
          <w:r w:rsidDel="00CF4479">
            <w:rPr>
              <w:lang w:val="en-US" w:eastAsia="zh-CN"/>
            </w:rPr>
            <w:delText>Begun testing</w:delText>
          </w:r>
        </w:del>
      </w:ins>
      <w:ins w:id="1019" w:author="Thomas" w:date="2016-02-14T22:51:00Z">
        <w:del w:id="1020" w:author="Tyler Da Costa [2]" w:date="2016-02-15T03:43:00Z">
          <w:r w:rsidR="002C3E59" w:rsidDel="00CF4479">
            <w:rPr>
              <w:lang w:val="en-US" w:eastAsia="zh-CN"/>
            </w:rPr>
            <w:delText xml:space="preserve"> of </w:delText>
          </w:r>
        </w:del>
      </w:ins>
      <w:ins w:id="1021" w:author="Thomas" w:date="2016-02-15T00:33:00Z">
        <w:del w:id="1022" w:author="Tyler Da Costa [2]" w:date="2016-02-15T03:43:00Z">
          <w:r w:rsidR="0060622A" w:rsidDel="00CF4479">
            <w:rPr>
              <w:lang w:val="en-US" w:eastAsia="zh-CN"/>
            </w:rPr>
            <w:delText>J</w:delText>
          </w:r>
        </w:del>
      </w:ins>
      <w:ins w:id="1023" w:author="Thomas" w:date="2016-02-14T22:51:00Z">
        <w:del w:id="1024" w:author="Tyler Da Costa [2]"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1025" w:author="Thomas" w:date="2016-02-14T22:52:00Z">
        <w:del w:id="1026" w:author="Tyler Da Costa [2]" w:date="2016-02-15T03:43:00Z">
          <w:r w:rsidDel="00CF4479">
            <w:rPr>
              <w:lang w:val="en-US" w:eastAsia="zh-CN"/>
            </w:rPr>
            <w:delText>the contact page.</w:delText>
          </w:r>
        </w:del>
      </w:ins>
    </w:p>
    <w:p w14:paraId="5BFD132D" w14:textId="2C034005" w:rsidR="001B2325" w:rsidRDefault="001B2325">
      <w:pPr>
        <w:rPr>
          <w:ins w:id="1027" w:author="Thomas" w:date="2016-02-14T22:44:00Z"/>
          <w:lang w:val="en-US" w:eastAsia="zh-CN"/>
        </w:rPr>
      </w:pPr>
      <w:ins w:id="1028" w:author="Thomas" w:date="2016-02-14T22:38:00Z">
        <w:r>
          <w:rPr>
            <w:lang w:val="en-US" w:eastAsia="zh-CN"/>
          </w:rPr>
          <w:br w:type="page"/>
        </w:r>
      </w:ins>
      <w:ins w:id="1029" w:author="Thomas" w:date="2016-02-14T22:41:00Z">
        <w:r>
          <w:rPr>
            <w:lang w:val="en-US" w:eastAsia="zh-CN"/>
          </w:rPr>
          <w:lastRenderedPageBreak/>
          <w:t xml:space="preserve">This is a screenshot of </w:t>
        </w:r>
      </w:ins>
      <w:ins w:id="1030" w:author="Thomas" w:date="2016-02-14T22:42:00Z">
        <w:r>
          <w:rPr>
            <w:lang w:val="en-US" w:eastAsia="zh-CN"/>
          </w:rPr>
          <w:t>our home page (index).</w:t>
        </w:r>
      </w:ins>
    </w:p>
    <w:p w14:paraId="13BBD7C9" w14:textId="50E5BFAF" w:rsidR="001B2325" w:rsidRDefault="001B2325">
      <w:pPr>
        <w:rPr>
          <w:ins w:id="1031" w:author="Thomas" w:date="2016-02-14T22:42:00Z"/>
          <w:lang w:val="en-US" w:eastAsia="zh-CN"/>
        </w:rPr>
      </w:pPr>
      <w:ins w:id="1032"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1033" w:author="Thomas" w:date="2016-02-14T22:42:00Z"/>
          <w:lang w:val="en-US" w:eastAsia="zh-CN"/>
        </w:rPr>
      </w:pPr>
    </w:p>
    <w:p w14:paraId="34368E70" w14:textId="77777777" w:rsidR="001B2325" w:rsidRDefault="001B2325" w:rsidP="001B2325">
      <w:pPr>
        <w:rPr>
          <w:ins w:id="1034" w:author="Thomas" w:date="2016-02-14T22:42:00Z"/>
          <w:lang w:val="en-US" w:eastAsia="zh-CN"/>
        </w:rPr>
      </w:pPr>
    </w:p>
    <w:p w14:paraId="1BB3159D" w14:textId="77777777" w:rsidR="001B2325" w:rsidRDefault="001B2325" w:rsidP="001B2325">
      <w:pPr>
        <w:rPr>
          <w:ins w:id="1035" w:author="Thomas" w:date="2016-02-14T22:42:00Z"/>
          <w:lang w:val="en-US" w:eastAsia="zh-CN"/>
        </w:rPr>
      </w:pPr>
      <w:ins w:id="1036"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1037" w:author="Thomas" w:date="2016-02-14T22:42:00Z"/>
          <w:lang w:val="en-US" w:eastAsia="zh-CN"/>
        </w:rPr>
      </w:pPr>
      <w:ins w:id="1038"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1039" w:author="Thomas" w:date="2016-02-14T22:42:00Z"/>
          <w:lang w:val="en-US" w:eastAsia="zh-CN"/>
        </w:rPr>
      </w:pPr>
      <w:ins w:id="1040" w:author="Thomas" w:date="2016-02-14T22:42:00Z">
        <w:r>
          <w:rPr>
            <w:lang w:val="en-US" w:eastAsia="zh-CN"/>
          </w:rPr>
          <w:br w:type="page"/>
        </w:r>
      </w:ins>
    </w:p>
    <w:p w14:paraId="5C7E4EE5" w14:textId="0D8A539D" w:rsidR="001B2325" w:rsidRDefault="001B2325">
      <w:pPr>
        <w:rPr>
          <w:ins w:id="1041" w:author="Thomas" w:date="2016-02-14T22:38:00Z"/>
          <w:lang w:val="en-US" w:eastAsia="zh-CN"/>
        </w:rPr>
      </w:pPr>
      <w:ins w:id="1042" w:author="Thomas" w:date="2016-02-14T22:40:00Z">
        <w:r>
          <w:rPr>
            <w:lang w:val="en-US" w:eastAsia="zh-CN"/>
          </w:rPr>
          <w:lastRenderedPageBreak/>
          <w:t>This is a screenshot of our base.css</w:t>
        </w:r>
      </w:ins>
      <w:ins w:id="1043" w:author="Thomas" w:date="2016-02-14T22:41:00Z">
        <w:r>
          <w:rPr>
            <w:lang w:val="en-US" w:eastAsia="zh-CN"/>
          </w:rPr>
          <w:t xml:space="preserve"> file</w:t>
        </w:r>
      </w:ins>
      <w:ins w:id="1044" w:author="Thomas" w:date="2016-02-14T22:40:00Z">
        <w:r>
          <w:rPr>
            <w:lang w:val="en-US" w:eastAsia="zh-CN"/>
          </w:rPr>
          <w:t>.</w:t>
        </w:r>
      </w:ins>
    </w:p>
    <w:p w14:paraId="4341881E" w14:textId="77777777" w:rsidR="001B2325" w:rsidRDefault="001B2325">
      <w:pPr>
        <w:rPr>
          <w:ins w:id="1045" w:author="Thomas" w:date="2016-02-14T22:39:00Z"/>
          <w:lang w:val="en-US" w:eastAsia="zh-CN"/>
        </w:rPr>
      </w:pPr>
      <w:ins w:id="1046"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1047" w:author="Thomas" w:date="2016-02-14T22:39:00Z"/>
          <w:lang w:val="en-US" w:eastAsia="zh-CN"/>
        </w:rPr>
      </w:pPr>
    </w:p>
    <w:p w14:paraId="47550C4C" w14:textId="77777777" w:rsidR="001B2325" w:rsidRDefault="001B2325">
      <w:pPr>
        <w:rPr>
          <w:ins w:id="1048" w:author="Thomas" w:date="2016-02-14T22:44:00Z"/>
          <w:lang w:val="en-US" w:eastAsia="zh-CN"/>
        </w:rPr>
      </w:pPr>
      <w:ins w:id="1049" w:author="Thomas" w:date="2016-02-14T22:44:00Z">
        <w:r>
          <w:rPr>
            <w:lang w:val="en-US" w:eastAsia="zh-CN"/>
          </w:rPr>
          <w:br w:type="page"/>
        </w:r>
      </w:ins>
    </w:p>
    <w:p w14:paraId="0BEB8F58" w14:textId="6030B322" w:rsidR="001B2325" w:rsidRDefault="001B2325">
      <w:pPr>
        <w:rPr>
          <w:ins w:id="1050" w:author="Thomas" w:date="2016-02-14T22:39:00Z"/>
          <w:lang w:val="en-US" w:eastAsia="zh-CN"/>
        </w:rPr>
      </w:pPr>
      <w:ins w:id="1051" w:author="Thomas" w:date="2016-02-14T22:39:00Z">
        <w:r>
          <w:rPr>
            <w:lang w:val="en-US" w:eastAsia="zh-CN"/>
          </w:rPr>
          <w:lastRenderedPageBreak/>
          <w:t>Here is our use of a form on our website:</w:t>
        </w:r>
      </w:ins>
    </w:p>
    <w:p w14:paraId="179FC96C" w14:textId="77777777" w:rsidR="007C037E" w:rsidDel="008E7C45" w:rsidRDefault="001B2325">
      <w:pPr>
        <w:rPr>
          <w:ins w:id="1052" w:author="Thomas" w:date="2016-02-15T00:42:00Z"/>
          <w:del w:id="1053" w:author="Tyler Da Costa [2]" w:date="2016-02-15T03:48:00Z"/>
          <w:lang w:val="en-US" w:eastAsia="zh-CN"/>
        </w:rPr>
      </w:pPr>
      <w:ins w:id="1054"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1055" w:author="Thomas" w:date="2016-02-15T00:44:00Z"/>
          <w:del w:id="1056" w:author="Tyler Da Costa [2]" w:date="2016-02-15T03:48:00Z"/>
          <w:lang w:val="en-US" w:eastAsia="zh-CN"/>
        </w:rPr>
      </w:pPr>
    </w:p>
    <w:p w14:paraId="25CFBD76" w14:textId="77FD8F1E" w:rsidR="007C037E" w:rsidDel="008E7C45" w:rsidRDefault="007C037E">
      <w:pPr>
        <w:rPr>
          <w:ins w:id="1057" w:author="Thomas" w:date="2016-02-15T00:44:00Z"/>
          <w:moveFrom w:id="1058" w:author="Tyler Da Costa [2]" w:date="2016-02-15T03:48:00Z"/>
          <w:lang w:val="en-US" w:eastAsia="zh-CN"/>
        </w:rPr>
      </w:pPr>
      <w:moveFromRangeStart w:id="1059" w:author="Tyler Da Costa [2]" w:date="2016-02-15T03:48:00Z" w:name="move443271420"/>
      <w:moveFrom w:id="1060" w:author="Tyler Da Costa [2]" w:date="2016-02-15T03:48:00Z">
        <w:ins w:id="1061" w:author="Thomas" w:date="2016-02-15T00:44:00Z">
          <w:r w:rsidDel="008E7C45">
            <w:rPr>
              <w:lang w:val="en-US" w:eastAsia="zh-CN"/>
            </w:rPr>
            <w:t xml:space="preserve">Appendix 1: </w:t>
          </w:r>
        </w:ins>
        <w:ins w:id="1062"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1063" w:author="Connor Goudie" w:date="2016-02-12T20:17:00Z"/>
          <w:lang w:val="en-US" w:eastAsia="zh-CN"/>
          <w:rPrChange w:id="1064" w:author="Thomas" w:date="2016-02-14T22:38:00Z">
            <w:rPr>
              <w:ins w:id="1065"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1066" w:author="Tyler Da Costa [2]" w:date="2016-02-15T03:48:00Z">
        <w:ins w:id="1067"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1059"/>
      <w:ins w:id="1068" w:author="Connor Goudie" w:date="2016-02-12T20:17:00Z">
        <w:del w:id="1069" w:author="Tyler Da Costa [2]" w:date="2016-02-15T03:48:00Z">
          <w:r w:rsidR="00D233B2" w:rsidRPr="00F50289" w:rsidDel="008E7C45">
            <w:rPr>
              <w:lang w:val="en-US" w:eastAsia="zh-CN"/>
            </w:rPr>
            <w:br w:type="page"/>
          </w:r>
        </w:del>
      </w:ins>
    </w:p>
    <w:p w14:paraId="4FC07096" w14:textId="77777777" w:rsidR="00A03E81" w:rsidRDefault="00A03E81" w:rsidP="003E7975">
      <w:pPr>
        <w:pStyle w:val="Heading1"/>
        <w:rPr>
          <w:ins w:id="1070" w:author="Connor Goudie" w:date="2016-02-12T22:02:00Z"/>
          <w:lang w:val="en-US" w:eastAsia="zh-CN"/>
        </w:rPr>
      </w:pPr>
    </w:p>
    <w:p w14:paraId="6460C5EA" w14:textId="77777777" w:rsidR="004264A9" w:rsidRDefault="004264A9">
      <w:pPr>
        <w:rPr>
          <w:ins w:id="1071" w:author="Thomas" w:date="2016-02-26T17:47:00Z"/>
          <w:rStyle w:val="Heading1Char"/>
        </w:rPr>
      </w:pPr>
      <w:bookmarkStart w:id="1072" w:name="_Appendix:_Milestone_2"/>
      <w:bookmarkEnd w:id="1072"/>
      <w:ins w:id="1073" w:author="Thomas" w:date="2016-02-26T17:47:00Z">
        <w:r>
          <w:rPr>
            <w:rStyle w:val="Heading1Char"/>
          </w:rPr>
          <w:br w:type="page"/>
        </w:r>
      </w:ins>
    </w:p>
    <w:p w14:paraId="0DD23A52" w14:textId="1E209E2C" w:rsidR="003E7975" w:rsidRPr="004264A9" w:rsidRDefault="003E7975">
      <w:pPr>
        <w:pStyle w:val="NoSpacing"/>
        <w:rPr>
          <w:ins w:id="1074" w:author="Andrew" w:date="2016-01-31T21:26:00Z"/>
          <w:rStyle w:val="Heading1Char"/>
          <w:rPrChange w:id="1075" w:author="Thomas" w:date="2016-02-26T17:47:00Z">
            <w:rPr>
              <w:ins w:id="1076" w:author="Andrew" w:date="2016-01-31T21:26:00Z"/>
              <w:lang w:val="en-US" w:eastAsia="zh-CN"/>
            </w:rPr>
          </w:rPrChange>
        </w:rPr>
        <w:pPrChange w:id="1077" w:author="Thomas" w:date="2016-02-26T17:47:00Z">
          <w:pPr>
            <w:pStyle w:val="Heading1"/>
          </w:pPr>
        </w:pPrChange>
      </w:pPr>
      <w:ins w:id="1078" w:author="Andrew" w:date="2016-01-31T21:26:00Z">
        <w:r w:rsidRPr="004264A9">
          <w:rPr>
            <w:rStyle w:val="Heading1Char"/>
            <w:rPrChange w:id="1079">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1080" w:author="Thomas" w:date="2016-02-15T00:43:00Z">
          <w:r w:rsidRPr="004264A9" w:rsidDel="007C037E">
            <w:rPr>
              <w:rStyle w:val="Heading1Char"/>
              <w:rPrChange w:id="1081" w:author="Thomas" w:date="2016-02-26T17:47:00Z">
                <w:rPr>
                  <w:lang w:val="en-US" w:eastAsia="zh-CN"/>
                </w:rPr>
              </w:rPrChange>
            </w:rPr>
            <w:delText>Group 16</w:delText>
          </w:r>
        </w:del>
      </w:ins>
      <w:ins w:id="1082" w:author="Thomas" w:date="2016-02-15T00:43:00Z">
        <w:r w:rsidR="007C037E" w:rsidRPr="004264A9">
          <w:rPr>
            <w:rStyle w:val="Heading1Char"/>
            <w:rPrChange w:id="1083" w:author="Thomas" w:date="2016-02-26T17:47:00Z">
              <w:rPr>
                <w:lang w:val="en-US" w:eastAsia="zh-CN"/>
              </w:rPr>
            </w:rPrChange>
          </w:rPr>
          <w:t>Appendix</w:t>
        </w:r>
      </w:ins>
      <w:ins w:id="1084" w:author="Andrew" w:date="2016-01-31T21:26:00Z">
        <w:r w:rsidRPr="004264A9">
          <w:rPr>
            <w:rStyle w:val="Heading1Char"/>
            <w:rPrChange w:id="1085" w:author="Thomas" w:date="2016-02-26T17:47:00Z">
              <w:rPr>
                <w:lang w:val="en-US" w:eastAsia="zh-CN"/>
              </w:rPr>
            </w:rPrChange>
          </w:rPr>
          <w:t>: Milestone 2</w:t>
        </w:r>
      </w:ins>
    </w:p>
    <w:p w14:paraId="6F958A3B" w14:textId="77777777" w:rsidR="004264A9" w:rsidRDefault="004264A9">
      <w:pPr>
        <w:rPr>
          <w:ins w:id="1086" w:author="Thomas" w:date="2016-02-26T17:47:00Z"/>
          <w:lang w:val="en-US" w:eastAsia="zh-CN"/>
        </w:rPr>
        <w:pPrChange w:id="1087" w:author="Thomas" w:date="2016-02-26T17:46:00Z">
          <w:pPr>
            <w:pStyle w:val="Heading1"/>
          </w:pPr>
        </w:pPrChange>
      </w:pPr>
    </w:p>
    <w:p w14:paraId="43E16A02" w14:textId="49C3E901" w:rsidR="003E7975" w:rsidRDefault="00D22004">
      <w:pPr>
        <w:rPr>
          <w:ins w:id="1088" w:author="Andrew" w:date="2016-01-31T21:35:00Z"/>
          <w:lang w:val="en-US" w:eastAsia="zh-CN"/>
        </w:rPr>
        <w:pPrChange w:id="1089" w:author="Thomas" w:date="2016-02-26T17:46:00Z">
          <w:pPr>
            <w:pStyle w:val="Heading1"/>
          </w:pPr>
        </w:pPrChange>
      </w:pPr>
      <w:ins w:id="1090" w:author="Andrew" w:date="2016-01-31T21:27:00Z">
        <w:r>
          <w:rPr>
            <w:lang w:val="en-US" w:eastAsia="zh-CN"/>
          </w:rPr>
          <w:t xml:space="preserve">The layout will be fluid, </w:t>
        </w:r>
      </w:ins>
      <w:ins w:id="1091" w:author="Andrew" w:date="2016-01-31T21:29:00Z">
        <w:r>
          <w:rPr>
            <w:lang w:val="en-US" w:eastAsia="zh-CN"/>
          </w:rPr>
          <w:t>we will have a 2 column page layout, and the content will be divided among 2-3 col</w:t>
        </w:r>
      </w:ins>
      <w:ins w:id="1092" w:author="Andrew" w:date="2016-01-31T21:30:00Z">
        <w:r>
          <w:rPr>
            <w:lang w:val="en-US" w:eastAsia="zh-CN"/>
          </w:rPr>
          <w:t>umns depending on the page.</w:t>
        </w:r>
      </w:ins>
      <w:ins w:id="1093" w:author="Andrew" w:date="2016-01-31T23:02:00Z">
        <w:r w:rsidR="00496079">
          <w:rPr>
            <w:lang w:val="en-US" w:eastAsia="zh-CN"/>
          </w:rPr>
          <w:t xml:space="preserve">  The grey indicates an image, so text over a grey box would actually be text over an image.</w:t>
        </w:r>
      </w:ins>
      <w:ins w:id="1094" w:author="Andrew" w:date="2016-01-31T23:15:00Z">
        <w:del w:id="1095" w:author="Thomas" w:date="2016-02-26T17:46:00Z">
          <w:r w:rsidR="00AF62BB" w:rsidDel="004264A9">
            <w:rPr>
              <w:lang w:val="en-US" w:eastAsia="zh-CN"/>
            </w:rPr>
            <w:delText xml:space="preserve"> </w:delText>
          </w:r>
        </w:del>
        <w:r w:rsidR="00AF62BB">
          <w:rPr>
            <w:lang w:val="en-US" w:eastAsia="zh-CN"/>
          </w:rPr>
          <w:t xml:space="preserve"> </w:t>
        </w:r>
        <w:r w:rsidR="00AF62BB" w:rsidRPr="00F77D34">
          <w:rPr>
            <w:lang w:val="en-US" w:eastAsia="zh-CN"/>
          </w:rPr>
          <w:t>The navbar will be fixed in place to the leftmost margin, and the content to the right scrolls independently.</w:t>
        </w:r>
      </w:ins>
    </w:p>
    <w:p w14:paraId="31803CF5" w14:textId="77777777" w:rsidR="00D22004" w:rsidRDefault="00D22004">
      <w:pPr>
        <w:rPr>
          <w:ins w:id="1096" w:author="Andrew" w:date="2016-01-31T21:35:00Z"/>
          <w:lang w:val="en-US" w:eastAsia="zh-CN"/>
        </w:rPr>
        <w:pPrChange w:id="1097" w:author="Andrew" w:date="2016-01-31T21:35:00Z">
          <w:pPr>
            <w:pStyle w:val="Heading1"/>
          </w:pPr>
        </w:pPrChange>
      </w:pPr>
    </w:p>
    <w:p w14:paraId="1FAF4252" w14:textId="494C5459" w:rsidR="00D22004" w:rsidRPr="00D22004" w:rsidRDefault="00A3296F">
      <w:pPr>
        <w:rPr>
          <w:ins w:id="1098" w:author="Andrew" w:date="2016-01-31T21:34:00Z"/>
          <w:lang w:val="en-US" w:eastAsia="zh-CN"/>
          <w:rPrChange w:id="1099" w:author="Andrew" w:date="2016-01-31T21:35:00Z">
            <w:rPr>
              <w:ins w:id="1100"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1101" w:author="Andrew" w:date="2016-01-31T21:35:00Z">
          <w:pPr>
            <w:pStyle w:val="Heading1"/>
          </w:pPr>
        </w:pPrChange>
      </w:pPr>
      <w:ins w:id="1102" w:author="Andrew" w:date="2016-01-31T21:38:00Z">
        <w:r>
          <w:rPr>
            <w:lang w:val="en-US" w:eastAsia="zh-CN"/>
          </w:rPr>
          <w:t>This is the home page.</w:t>
        </w:r>
      </w:ins>
      <w:ins w:id="1103"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1104" w:author="Andrew" w:date="2016-01-31T21:19:00Z"/>
          <w:del w:id="1105" w:author="Connor Goudie" w:date="2016-02-12T22:03:00Z"/>
          <w:lang w:val="en-US" w:eastAsia="zh-CN"/>
        </w:rPr>
        <w:pPrChange w:id="1106" w:author="Andrew" w:date="2016-01-31T21:34:00Z">
          <w:pPr>
            <w:pStyle w:val="Heading1"/>
          </w:pPr>
        </w:pPrChange>
      </w:pPr>
      <w:ins w:id="1107"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1108" w:author="Andrew" w:date="2016-01-31T21:42:00Z"/>
          <w:del w:id="1109" w:author="Connor Goudie" w:date="2016-02-12T22:03:00Z"/>
          <w:noProof/>
          <w:lang w:val="en-US"/>
        </w:rPr>
      </w:pPr>
    </w:p>
    <w:p w14:paraId="673629D9" w14:textId="77777777" w:rsidR="00A3296F" w:rsidDel="00A03E81" w:rsidRDefault="00A3296F">
      <w:pPr>
        <w:rPr>
          <w:ins w:id="1110" w:author="Andrew" w:date="2016-01-31T21:42:00Z"/>
          <w:del w:id="1111" w:author="Connor Goudie" w:date="2016-02-12T22:03:00Z"/>
          <w:noProof/>
          <w:lang w:val="en-US"/>
        </w:rPr>
      </w:pPr>
    </w:p>
    <w:p w14:paraId="23F05342" w14:textId="77777777" w:rsidR="00A3296F" w:rsidDel="00A03E81" w:rsidRDefault="00A3296F">
      <w:pPr>
        <w:rPr>
          <w:ins w:id="1112" w:author="Andrew" w:date="2016-01-31T21:42:00Z"/>
          <w:del w:id="1113" w:author="Connor Goudie" w:date="2016-02-12T22:03:00Z"/>
          <w:noProof/>
          <w:lang w:val="en-US"/>
        </w:rPr>
      </w:pPr>
    </w:p>
    <w:p w14:paraId="55B6D441" w14:textId="77777777" w:rsidR="00A3296F" w:rsidDel="00A03E81" w:rsidRDefault="00A3296F">
      <w:pPr>
        <w:rPr>
          <w:ins w:id="1114" w:author="Andrew" w:date="2016-01-31T21:42:00Z"/>
          <w:del w:id="1115" w:author="Connor Goudie" w:date="2016-02-12T22:03:00Z"/>
          <w:noProof/>
          <w:lang w:val="en-US"/>
        </w:rPr>
      </w:pPr>
    </w:p>
    <w:p w14:paraId="61F9B42D" w14:textId="77777777" w:rsidR="00A3296F" w:rsidRDefault="00A3296F">
      <w:pPr>
        <w:rPr>
          <w:ins w:id="1116" w:author="Andrew" w:date="2016-01-31T21:42:00Z"/>
          <w:noProof/>
          <w:lang w:val="en-US"/>
        </w:rPr>
      </w:pPr>
    </w:p>
    <w:p w14:paraId="5184A64E" w14:textId="7673FF72" w:rsidR="00A3296F" w:rsidRDefault="00A3296F">
      <w:pPr>
        <w:rPr>
          <w:ins w:id="1117" w:author="Andrew" w:date="2016-01-31T21:48:00Z"/>
          <w:noProof/>
          <w:lang w:val="en-US"/>
        </w:rPr>
      </w:pPr>
      <w:ins w:id="1118" w:author="Andrew" w:date="2016-01-31T21:42:00Z">
        <w:r>
          <w:rPr>
            <w:noProof/>
            <w:lang w:val="en-US"/>
          </w:rPr>
          <w:t>The about page.  The demographic targeted by this coffee shop is one generally quite interested in helping the community and the environment, explaining why this coffee shop i</w:t>
        </w:r>
      </w:ins>
      <w:ins w:id="1119" w:author="Connor Goudie" w:date="2016-02-12T22:03:00Z">
        <w:r w:rsidR="00A03E81">
          <w:rPr>
            <w:noProof/>
            <w:lang w:val="en-US"/>
          </w:rPr>
          <w:t xml:space="preserve">s </w:t>
        </w:r>
      </w:ins>
      <w:ins w:id="1120" w:author="Andrew" w:date="2016-01-31T21:42:00Z">
        <w:del w:id="1121" w:author="Connor Goudie" w:date="2016-02-12T22:03:00Z">
          <w:r w:rsidDel="00A03E81">
            <w:rPr>
              <w:noProof/>
              <w:lang w:val="en-US"/>
            </w:rPr>
            <w:lastRenderedPageBreak/>
            <w:delText xml:space="preserve">s  </w:delText>
          </w:r>
        </w:del>
        <w:r>
          <w:rPr>
            <w:noProof/>
            <w:lang w:val="en-US"/>
          </w:rPr>
          <w:t>superior to the competition in those areas is vital.</w:t>
        </w:r>
      </w:ins>
      <w:ins w:id="1122"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1123" w:author="Andrew" w:date="2016-01-31T21:48:00Z"/>
          <w:lang w:val="en-US" w:eastAsia="zh-CN"/>
        </w:rPr>
      </w:pPr>
    </w:p>
    <w:p w14:paraId="36B5C647" w14:textId="44A09FC9" w:rsidR="00A3296F" w:rsidRDefault="008A7418">
      <w:pPr>
        <w:rPr>
          <w:ins w:id="1124" w:author="Andrew" w:date="2016-01-31T21:48:00Z"/>
          <w:lang w:val="en-US" w:eastAsia="zh-CN"/>
        </w:rPr>
      </w:pPr>
      <w:ins w:id="1125"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1126" w:author="Thomas" w:date="2016-02-26T17:40:00Z">
        <w:r w:rsidR="00041AE6">
          <w:rPr>
            <w:rFonts w:ascii="Arial" w:hAnsi="Arial" w:cs="Arial"/>
            <w:sz w:val="22"/>
            <w:szCs w:val="22"/>
            <w:lang w:val="en-US" w:eastAsia="zh-CN"/>
          </w:rPr>
          <w:t>,</w:t>
        </w:r>
      </w:ins>
      <w:ins w:id="1127"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1128" w:author="Andrew" w:date="2016-01-31T21:48:00Z">
        <w:r w:rsidR="00A3296F">
          <w:rPr>
            <w:lang w:val="en-US" w:eastAsia="zh-CN"/>
          </w:rPr>
          <w:br w:type="page"/>
        </w:r>
      </w:ins>
    </w:p>
    <w:p w14:paraId="27907767" w14:textId="3108F919" w:rsidR="008A7418" w:rsidRPr="008A7418" w:rsidRDefault="008A7418">
      <w:pPr>
        <w:rPr>
          <w:ins w:id="1129" w:author="Andrew" w:date="2016-01-31T21:54:00Z"/>
          <w:rFonts w:ascii="Arial" w:hAnsi="Arial" w:cs="Arial"/>
          <w:sz w:val="22"/>
          <w:szCs w:val="22"/>
          <w:lang w:val="en-US" w:eastAsia="zh-CN"/>
          <w:rPrChange w:id="1130" w:author="Andrew" w:date="2016-01-31T21:54:00Z">
            <w:rPr>
              <w:ins w:id="1131" w:author="Andrew" w:date="2016-01-31T21:54:00Z"/>
              <w:lang w:val="en-US" w:eastAsia="zh-CN"/>
            </w:rPr>
          </w:rPrChange>
        </w:rPr>
      </w:pPr>
      <w:ins w:id="1132"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1133" w:author="Andrew" w:date="2016-01-31T21:57:00Z">
        <w:r>
          <w:rPr>
            <w:rFonts w:ascii="Arial" w:hAnsi="Arial" w:cs="Arial"/>
            <w:sz w:val="22"/>
            <w:szCs w:val="22"/>
            <w:lang w:val="en-US" w:eastAsia="zh-CN"/>
          </w:rPr>
          <w:t>fields</w:t>
        </w:r>
      </w:ins>
      <w:ins w:id="1134" w:author="Andrew" w:date="2016-01-31T21:55:00Z">
        <w:r>
          <w:rPr>
            <w:rFonts w:ascii="Arial" w:hAnsi="Arial" w:cs="Arial"/>
            <w:sz w:val="22"/>
            <w:szCs w:val="22"/>
            <w:lang w:val="en-US" w:eastAsia="zh-CN"/>
          </w:rPr>
          <w:t xml:space="preserve"> </w:t>
        </w:r>
      </w:ins>
      <w:ins w:id="1135" w:author="Andrew" w:date="2016-01-31T21:57:00Z">
        <w:r>
          <w:rPr>
            <w:rFonts w:ascii="Arial" w:hAnsi="Arial" w:cs="Arial"/>
            <w:sz w:val="22"/>
            <w:szCs w:val="22"/>
            <w:lang w:val="en-US" w:eastAsia="zh-CN"/>
          </w:rPr>
          <w:t xml:space="preserve">will include information needed to perform deliveries, such as </w:t>
        </w:r>
      </w:ins>
      <w:ins w:id="1136" w:author="Andrew" w:date="2016-01-31T21:58:00Z">
        <w:r>
          <w:rPr>
            <w:rFonts w:ascii="Arial" w:hAnsi="Arial" w:cs="Arial"/>
            <w:sz w:val="22"/>
            <w:szCs w:val="22"/>
            <w:lang w:val="en-US" w:eastAsia="zh-CN"/>
          </w:rPr>
          <w:t>address</w:t>
        </w:r>
      </w:ins>
      <w:ins w:id="1137" w:author="Andrew" w:date="2016-01-31T21:57:00Z">
        <w:r>
          <w:rPr>
            <w:rFonts w:ascii="Arial" w:hAnsi="Arial" w:cs="Arial"/>
            <w:sz w:val="22"/>
            <w:szCs w:val="22"/>
            <w:lang w:val="en-US" w:eastAsia="zh-CN"/>
          </w:rPr>
          <w:t xml:space="preserve"> </w:t>
        </w:r>
      </w:ins>
      <w:ins w:id="1138" w:author="Andrew" w:date="2016-01-31T21:58:00Z">
        <w:r>
          <w:rPr>
            <w:rFonts w:ascii="Arial" w:hAnsi="Arial" w:cs="Arial"/>
            <w:sz w:val="22"/>
            <w:szCs w:val="22"/>
            <w:lang w:val="en-US" w:eastAsia="zh-CN"/>
          </w:rPr>
          <w:t>and contact information.</w:t>
        </w:r>
      </w:ins>
    </w:p>
    <w:p w14:paraId="63306F31" w14:textId="77777777" w:rsidR="008A7418" w:rsidRDefault="008A7418">
      <w:pPr>
        <w:rPr>
          <w:ins w:id="1139" w:author="Andrew" w:date="2016-01-31T21:59:00Z"/>
          <w:lang w:val="en-US" w:eastAsia="zh-CN"/>
        </w:rPr>
      </w:pPr>
      <w:ins w:id="1140"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1141" w:author="Andrew" w:date="2016-01-31T21:59:00Z"/>
          <w:lang w:val="en-US" w:eastAsia="zh-CN"/>
        </w:rPr>
      </w:pPr>
      <w:ins w:id="1142" w:author="Andrew" w:date="2016-01-31T21:59:00Z">
        <w:r>
          <w:rPr>
            <w:lang w:val="en-US" w:eastAsia="zh-CN"/>
          </w:rPr>
          <w:br w:type="page"/>
        </w:r>
      </w:ins>
    </w:p>
    <w:p w14:paraId="44B9A74F" w14:textId="4A0A2EEB" w:rsidR="008A7418" w:rsidRDefault="00D117C6">
      <w:pPr>
        <w:rPr>
          <w:ins w:id="1143" w:author="Andrew" w:date="2016-01-31T21:59:00Z"/>
          <w:lang w:val="en-US" w:eastAsia="zh-CN"/>
        </w:rPr>
      </w:pPr>
      <w:ins w:id="1144" w:author="Andrew" w:date="2016-01-31T21:59:00Z">
        <w:r>
          <w:rPr>
            <w:lang w:val="en-US" w:eastAsia="zh-CN"/>
          </w:rPr>
          <w:lastRenderedPageBreak/>
          <w:t xml:space="preserve">This business doubles as an </w:t>
        </w:r>
      </w:ins>
      <w:ins w:id="1145"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1146" w:author="Andrew" w:date="2016-01-31T22:02:00Z"/>
          <w:lang w:val="en-US" w:eastAsia="zh-CN"/>
        </w:rPr>
      </w:pPr>
      <w:ins w:id="1147"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1148" w:author="Andrew" w:date="2016-01-31T22:02:00Z"/>
          <w:lang w:val="en-US" w:eastAsia="zh-CN"/>
        </w:rPr>
      </w:pPr>
      <w:ins w:id="1149" w:author="Andrew" w:date="2016-01-31T22:02:00Z">
        <w:r>
          <w:rPr>
            <w:lang w:val="en-US" w:eastAsia="zh-CN"/>
          </w:rPr>
          <w:br w:type="page"/>
        </w:r>
      </w:ins>
    </w:p>
    <w:p w14:paraId="4AC7ACC5" w14:textId="5AB30488" w:rsidR="00D117C6" w:rsidRDefault="00D117C6">
      <w:pPr>
        <w:rPr>
          <w:ins w:id="1150" w:author="Andrew" w:date="2016-01-31T22:02:00Z"/>
          <w:lang w:val="en-US" w:eastAsia="zh-CN"/>
        </w:rPr>
      </w:pPr>
      <w:ins w:id="1151"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1152"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1153" w:author="Andrew" w:date="2016-01-31T22:06:00Z"/>
          <w:lang w:val="en-US" w:eastAsia="zh-CN"/>
        </w:rPr>
      </w:pPr>
      <w:ins w:id="1154"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1155" w:author="Andrew" w:date="2016-01-31T22:09:00Z"/>
          <w:lang w:val="en-US" w:eastAsia="zh-CN"/>
        </w:rPr>
      </w:pPr>
      <w:ins w:id="1156" w:author="Andrew" w:date="2016-01-31T22:06:00Z">
        <w:r>
          <w:rPr>
            <w:lang w:val="en-US" w:eastAsia="zh-CN"/>
          </w:rPr>
          <w:br w:type="page"/>
        </w:r>
        <w:r>
          <w:rPr>
            <w:lang w:val="en-US" w:eastAsia="zh-CN"/>
          </w:rPr>
          <w:lastRenderedPageBreak/>
          <w:t xml:space="preserve">Coffee is brown.  </w:t>
        </w:r>
      </w:ins>
      <w:ins w:id="1157" w:author="Andrew" w:date="2016-01-31T22:07:00Z">
        <w:r>
          <w:rPr>
            <w:lang w:val="en-US" w:eastAsia="zh-CN"/>
          </w:rPr>
          <w:t>The logo is brown.  We</w:t>
        </w:r>
      </w:ins>
      <w:ins w:id="1158"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1159" w:author="Andrew" w:date="2016-01-31T22:09:00Z">
        <w:r>
          <w:rPr>
            <w:lang w:val="en-US" w:eastAsia="zh-CN"/>
          </w:rPr>
          <w:t>black rather than dark brown</w:t>
        </w:r>
      </w:ins>
      <w:ins w:id="1160" w:author="Andrew" w:date="2016-01-31T22:23:00Z">
        <w:r w:rsidR="003C5321">
          <w:rPr>
            <w:lang w:val="en-US" w:eastAsia="zh-CN"/>
          </w:rPr>
          <w:t xml:space="preserve">, </w:t>
        </w:r>
      </w:ins>
      <w:ins w:id="1161"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1162" w:author="Andrew" w:date="2016-01-31T22:10:00Z"/>
          <w:lang w:val="en-US" w:eastAsia="zh-CN"/>
        </w:rPr>
      </w:pPr>
      <w:ins w:id="1163"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21">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1164" w:author="Andrew" w:date="2016-01-31T22:57:00Z"/>
          <w:lang w:val="en-US" w:eastAsia="zh-CN"/>
        </w:rPr>
      </w:pPr>
      <w:ins w:id="1165"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1166" w:author="Andrew" w:date="2016-01-31T22:57:00Z"/>
          <w:lang w:val="en-US" w:eastAsia="zh-CN"/>
        </w:rPr>
      </w:pPr>
    </w:p>
    <w:p w14:paraId="77E1AA57" w14:textId="163DF43C" w:rsidR="00550C71" w:rsidRDefault="00550C71">
      <w:pPr>
        <w:rPr>
          <w:ins w:id="1167" w:author="Andrew" w:date="2016-01-31T22:57:00Z"/>
          <w:lang w:val="en-US" w:eastAsia="zh-CN"/>
        </w:rPr>
      </w:pPr>
      <w:ins w:id="1168" w:author="Andrew" w:date="2016-01-31T22:57:00Z">
        <w:r>
          <w:rPr>
            <w:lang w:val="en-US" w:eastAsia="zh-CN"/>
          </w:rPr>
          <w:t>Our sitemap is as follows</w:t>
        </w:r>
      </w:ins>
    </w:p>
    <w:p w14:paraId="5DD0822D" w14:textId="24AD46EE" w:rsidR="00550C71" w:rsidRDefault="007F15C5">
      <w:pPr>
        <w:rPr>
          <w:ins w:id="1169" w:author="Andrew" w:date="2016-01-31T22:32:00Z"/>
          <w:lang w:val="en-US" w:eastAsia="zh-CN"/>
        </w:rPr>
      </w:pPr>
      <w:ins w:id="1170"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1171" w:author="Andrew" w:date="2016-01-31T22:32:00Z"/>
          <w:lang w:val="en-US" w:eastAsia="zh-CN"/>
        </w:rPr>
      </w:pPr>
    </w:p>
    <w:p w14:paraId="31B3AB0F" w14:textId="77777777" w:rsidR="002A339C" w:rsidRDefault="002A339C">
      <w:pPr>
        <w:rPr>
          <w:ins w:id="1172" w:author="Andrew" w:date="2016-01-31T22:41:00Z"/>
          <w:lang w:val="en-US" w:eastAsia="zh-CN"/>
        </w:rPr>
      </w:pPr>
    </w:p>
    <w:p w14:paraId="32695637" w14:textId="2D49F508" w:rsidR="003E7975" w:rsidRPr="00D117C6" w:rsidRDefault="00E60C72">
      <w:pPr>
        <w:rPr>
          <w:ins w:id="1173" w:author="Andrew" w:date="2016-01-31T21:19:00Z"/>
          <w:lang w:val="en-US" w:eastAsia="zh-CN"/>
          <w:rPrChange w:id="1174" w:author="Andrew" w:date="2016-01-31T22:06:00Z">
            <w:rPr>
              <w:ins w:id="1175" w:author="Andrew" w:date="2016-01-31T21:19:00Z"/>
              <w:rFonts w:asciiTheme="majorHAnsi" w:eastAsiaTheme="majorEastAsia" w:hAnsiTheme="majorHAnsi" w:cstheme="majorBidi"/>
              <w:color w:val="2E74B5" w:themeColor="accent1" w:themeShade="BF"/>
              <w:sz w:val="32"/>
              <w:szCs w:val="32"/>
              <w:lang w:val="en-US" w:eastAsia="zh-CN"/>
            </w:rPr>
          </w:rPrChange>
        </w:rPr>
      </w:pPr>
      <w:ins w:id="1176" w:author="Andrew" w:date="2016-01-31T22:32:00Z">
        <w:r>
          <w:rPr>
            <w:lang w:val="en-US" w:eastAsia="zh-CN"/>
          </w:rPr>
          <w:t>Accessib</w:t>
        </w:r>
      </w:ins>
      <w:ins w:id="1177" w:author="Andrew" w:date="2016-01-31T22:33:00Z">
        <w:r>
          <w:rPr>
            <w:lang w:val="en-US" w:eastAsia="zh-CN"/>
          </w:rPr>
          <w:t xml:space="preserve">ility is foremost in our design philosophy.  </w:t>
        </w:r>
      </w:ins>
      <w:ins w:id="1178" w:author="Andrew" w:date="2016-01-31T22:34:00Z">
        <w:r>
          <w:rPr>
            <w:lang w:val="en-US" w:eastAsia="zh-CN"/>
          </w:rPr>
          <w:t>The layout will be fluid t</w:t>
        </w:r>
      </w:ins>
      <w:ins w:id="1179" w:author="Andrew" w:date="2016-01-31T22:35:00Z">
        <w:r>
          <w:rPr>
            <w:lang w:val="en-US" w:eastAsia="zh-CN"/>
          </w:rPr>
          <w:t xml:space="preserve">o allow mobiles users easier </w:t>
        </w:r>
      </w:ins>
      <w:ins w:id="1180" w:author="Andrew" w:date="2016-01-31T22:37:00Z">
        <w:r>
          <w:rPr>
            <w:lang w:val="en-US" w:eastAsia="zh-CN"/>
          </w:rPr>
          <w:t>access.  The font will be fairly large to allow higher readability</w:t>
        </w:r>
      </w:ins>
      <w:ins w:id="1181" w:author="Andrew" w:date="2016-01-31T22:38:00Z">
        <w:r>
          <w:rPr>
            <w:lang w:val="en-US" w:eastAsia="zh-CN"/>
          </w:rPr>
          <w:t xml:space="preserve">.  The text will be very dark against the pale-brown background.  Our website will </w:t>
        </w:r>
      </w:ins>
      <w:ins w:id="1182" w:author="Andrew" w:date="2016-01-31T22:39:00Z">
        <w:r w:rsidR="00A02B67">
          <w:rPr>
            <w:lang w:val="en-US" w:eastAsia="zh-CN"/>
          </w:rPr>
          <w:t>be well</w:t>
        </w:r>
        <w:r>
          <w:rPr>
            <w:lang w:val="en-US" w:eastAsia="zh-CN"/>
          </w:rPr>
          <w:t xml:space="preserve"> within the 3 click rule, as every page can be accessed from our</w:t>
        </w:r>
      </w:ins>
      <w:ins w:id="1183" w:author="Andrew" w:date="2016-01-31T22:40:00Z">
        <w:r w:rsidR="00AF62BB">
          <w:rPr>
            <w:lang w:val="en-US" w:eastAsia="zh-CN"/>
          </w:rPr>
          <w:t xml:space="preserve"> navbar.</w:t>
        </w:r>
      </w:ins>
      <w:ins w:id="1184" w:author="Andrew" w:date="2016-01-31T23:15:00Z">
        <w:r w:rsidR="00AF62BB">
          <w:rPr>
            <w:lang w:val="en-US" w:eastAsia="zh-CN"/>
          </w:rPr>
          <w:t xml:space="preserve"> </w:t>
        </w:r>
      </w:ins>
      <w:ins w:id="1185"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1186" w:name="_Appendix:_Milestone_1"/>
      <w:bookmarkEnd w:id="1186"/>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1187" w:author="Thomas" w:date="2016-02-15T00:43:00Z">
        <w:r w:rsidDel="007C037E">
          <w:rPr>
            <w:lang w:val="en-US" w:eastAsia="zh-CN"/>
          </w:rPr>
          <w:delText>Group 16</w:delText>
        </w:r>
      </w:del>
      <w:ins w:id="1188"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0A6D37" w14:textId="77777777" w:rsidR="00364B8D" w:rsidRDefault="00364B8D" w:rsidP="00A3296F">
      <w:r>
        <w:separator/>
      </w:r>
    </w:p>
  </w:endnote>
  <w:endnote w:type="continuationSeparator" w:id="0">
    <w:p w14:paraId="1AE8BC7E" w14:textId="77777777" w:rsidR="00364B8D" w:rsidRDefault="00364B8D"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6682E0" w14:textId="77777777" w:rsidR="00364B8D" w:rsidRDefault="00364B8D" w:rsidP="00A3296F">
      <w:r>
        <w:separator/>
      </w:r>
    </w:p>
  </w:footnote>
  <w:footnote w:type="continuationSeparator" w:id="0">
    <w:p w14:paraId="7B1979DE" w14:textId="77777777" w:rsidR="00364B8D" w:rsidRDefault="00364B8D" w:rsidP="00A329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0CD15EFB"/>
    <w:multiLevelType w:val="hybridMultilevel"/>
    <w:tmpl w:val="D396A660"/>
    <w:lvl w:ilvl="0" w:tplc="1DD0FD58">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D2E15B7"/>
    <w:multiLevelType w:val="hybridMultilevel"/>
    <w:tmpl w:val="A9DA8D6A"/>
    <w:lvl w:ilvl="0" w:tplc="22C6923C">
      <w:numFmt w:val="bullet"/>
      <w:lvlText w:val="-"/>
      <w:lvlJc w:val="left"/>
      <w:pPr>
        <w:ind w:left="1080" w:hanging="360"/>
      </w:pPr>
      <w:rPr>
        <w:rFonts w:ascii="Calibri" w:eastAsiaTheme="minorEastAsia"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52FD6D55"/>
    <w:multiLevelType w:val="hybridMultilevel"/>
    <w:tmpl w:val="EB607092"/>
    <w:lvl w:ilvl="0" w:tplc="65C819F4">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92338E2"/>
    <w:multiLevelType w:val="hybridMultilevel"/>
    <w:tmpl w:val="98DCCBDE"/>
    <w:lvl w:ilvl="0" w:tplc="B4D294F8">
      <w:numFmt w:val="bullet"/>
      <w:lvlText w:val="-"/>
      <w:lvlJc w:val="left"/>
      <w:pPr>
        <w:ind w:left="1080" w:hanging="360"/>
      </w:pPr>
      <w:rPr>
        <w:rFonts w:ascii="Calibri" w:eastAsiaTheme="minorEastAsia"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6"/>
  </w:num>
  <w:num w:numId="13">
    <w:abstractNumId w:val="15"/>
  </w:num>
  <w:num w:numId="14">
    <w:abstractNumId w:val="11"/>
  </w:num>
  <w:num w:numId="15">
    <w:abstractNumId w:val="12"/>
  </w:num>
  <w:num w:numId="16">
    <w:abstractNumId w:val="14"/>
  </w:num>
  <w:num w:numId="1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nor Goudie">
    <w15:presenceInfo w15:providerId="Windows Live" w15:userId="cdecaa37ca94b6cf"/>
  </w15:person>
  <w15:person w15:author="Tyler Da Costa">
    <w15:presenceInfo w15:providerId="None" w15:userId="Tyler Da Costa"/>
  </w15:person>
  <w15:person w15:author="Thomas">
    <w15:presenceInfo w15:providerId="None" w15:userId="Thomas"/>
  </w15:person>
  <w15:person w15:author="Tyler Da Costa [2]">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072"/>
    <w:rsid w:val="0000463C"/>
    <w:rsid w:val="00041AE6"/>
    <w:rsid w:val="00043058"/>
    <w:rsid w:val="00072C3A"/>
    <w:rsid w:val="0007660E"/>
    <w:rsid w:val="00086ACE"/>
    <w:rsid w:val="0009599E"/>
    <w:rsid w:val="000A1071"/>
    <w:rsid w:val="000C4FC2"/>
    <w:rsid w:val="000D7589"/>
    <w:rsid w:val="0015706C"/>
    <w:rsid w:val="001B2325"/>
    <w:rsid w:val="001C1BE7"/>
    <w:rsid w:val="001C4053"/>
    <w:rsid w:val="001C6C4F"/>
    <w:rsid w:val="001F1873"/>
    <w:rsid w:val="002125FA"/>
    <w:rsid w:val="0022180F"/>
    <w:rsid w:val="00231BAC"/>
    <w:rsid w:val="00242C03"/>
    <w:rsid w:val="00247E13"/>
    <w:rsid w:val="00265A20"/>
    <w:rsid w:val="002A339C"/>
    <w:rsid w:val="002A3ADC"/>
    <w:rsid w:val="002C3E59"/>
    <w:rsid w:val="00364B8D"/>
    <w:rsid w:val="003C5321"/>
    <w:rsid w:val="003E2281"/>
    <w:rsid w:val="003E7975"/>
    <w:rsid w:val="00421A9D"/>
    <w:rsid w:val="004264A9"/>
    <w:rsid w:val="00496079"/>
    <w:rsid w:val="004C7CB8"/>
    <w:rsid w:val="005368C0"/>
    <w:rsid w:val="00550C71"/>
    <w:rsid w:val="0056734E"/>
    <w:rsid w:val="0058005B"/>
    <w:rsid w:val="0060622A"/>
    <w:rsid w:val="00611266"/>
    <w:rsid w:val="006268EE"/>
    <w:rsid w:val="006473A3"/>
    <w:rsid w:val="0066287F"/>
    <w:rsid w:val="00670B20"/>
    <w:rsid w:val="006D4D57"/>
    <w:rsid w:val="006F765E"/>
    <w:rsid w:val="00730290"/>
    <w:rsid w:val="00747464"/>
    <w:rsid w:val="007577DC"/>
    <w:rsid w:val="00763382"/>
    <w:rsid w:val="0077621B"/>
    <w:rsid w:val="007A50DC"/>
    <w:rsid w:val="007A718E"/>
    <w:rsid w:val="007C037E"/>
    <w:rsid w:val="007F15C5"/>
    <w:rsid w:val="008247ED"/>
    <w:rsid w:val="00827E99"/>
    <w:rsid w:val="008A25FB"/>
    <w:rsid w:val="008A7418"/>
    <w:rsid w:val="008E6B5C"/>
    <w:rsid w:val="008E7C45"/>
    <w:rsid w:val="008F7707"/>
    <w:rsid w:val="00927072"/>
    <w:rsid w:val="00952B9E"/>
    <w:rsid w:val="0097167A"/>
    <w:rsid w:val="009D57AD"/>
    <w:rsid w:val="00A02B67"/>
    <w:rsid w:val="00A03E81"/>
    <w:rsid w:val="00A23E6F"/>
    <w:rsid w:val="00A3296F"/>
    <w:rsid w:val="00AC6610"/>
    <w:rsid w:val="00AF1823"/>
    <w:rsid w:val="00AF62BB"/>
    <w:rsid w:val="00B40B89"/>
    <w:rsid w:val="00B72C1A"/>
    <w:rsid w:val="00BB7BCB"/>
    <w:rsid w:val="00BF710D"/>
    <w:rsid w:val="00C63D86"/>
    <w:rsid w:val="00C703D6"/>
    <w:rsid w:val="00CF4479"/>
    <w:rsid w:val="00CF7946"/>
    <w:rsid w:val="00D01EE5"/>
    <w:rsid w:val="00D04ABB"/>
    <w:rsid w:val="00D117C6"/>
    <w:rsid w:val="00D22004"/>
    <w:rsid w:val="00D233B2"/>
    <w:rsid w:val="00D258A7"/>
    <w:rsid w:val="00D37C9D"/>
    <w:rsid w:val="00D5696F"/>
    <w:rsid w:val="00D83F2F"/>
    <w:rsid w:val="00DA1DE1"/>
    <w:rsid w:val="00DD2D13"/>
    <w:rsid w:val="00E47022"/>
    <w:rsid w:val="00E56259"/>
    <w:rsid w:val="00E60C72"/>
    <w:rsid w:val="00E659E2"/>
    <w:rsid w:val="00E8358E"/>
    <w:rsid w:val="00E91893"/>
    <w:rsid w:val="00EA3396"/>
    <w:rsid w:val="00EF36EB"/>
    <w:rsid w:val="00F27A48"/>
    <w:rsid w:val="00F34805"/>
    <w:rsid w:val="00F36441"/>
    <w:rsid w:val="00F50289"/>
    <w:rsid w:val="00F70040"/>
    <w:rsid w:val="00F77D34"/>
    <w:rsid w:val="00F95D1E"/>
    <w:rsid w:val="00FC1FBB"/>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docId w15:val="{9402B3E4-1F2A-4F65-AAE8-B926260AC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413748351">
      <w:bodyDiv w:val="1"/>
      <w:marLeft w:val="0"/>
      <w:marRight w:val="0"/>
      <w:marTop w:val="0"/>
      <w:marBottom w:val="0"/>
      <w:divBdr>
        <w:top w:val="none" w:sz="0" w:space="0" w:color="auto"/>
        <w:left w:val="none" w:sz="0" w:space="0" w:color="auto"/>
        <w:bottom w:val="none" w:sz="0" w:space="0" w:color="auto"/>
        <w:right w:val="none" w:sz="0" w:space="0" w:color="auto"/>
      </w:divBdr>
      <w:divsChild>
        <w:div w:id="1080902786">
          <w:marLeft w:val="0"/>
          <w:marRight w:val="0"/>
          <w:marTop w:val="0"/>
          <w:marBottom w:val="0"/>
          <w:divBdr>
            <w:top w:val="none" w:sz="0" w:space="0" w:color="auto"/>
            <w:left w:val="none" w:sz="0" w:space="0" w:color="auto"/>
            <w:bottom w:val="none" w:sz="0" w:space="0" w:color="auto"/>
            <w:right w:val="none" w:sz="0" w:space="0" w:color="auto"/>
          </w:divBdr>
        </w:div>
        <w:div w:id="1320039032">
          <w:marLeft w:val="0"/>
          <w:marRight w:val="0"/>
          <w:marTop w:val="0"/>
          <w:marBottom w:val="0"/>
          <w:divBdr>
            <w:top w:val="none" w:sz="0" w:space="0" w:color="auto"/>
            <w:left w:val="none" w:sz="0" w:space="0" w:color="auto"/>
            <w:bottom w:val="none" w:sz="0" w:space="0" w:color="auto"/>
            <w:right w:val="none" w:sz="0" w:space="0" w:color="auto"/>
          </w:divBdr>
        </w:div>
        <w:div w:id="899364215">
          <w:marLeft w:val="0"/>
          <w:marRight w:val="0"/>
          <w:marTop w:val="0"/>
          <w:marBottom w:val="0"/>
          <w:divBdr>
            <w:top w:val="none" w:sz="0" w:space="0" w:color="auto"/>
            <w:left w:val="none" w:sz="0" w:space="0" w:color="auto"/>
            <w:bottom w:val="none" w:sz="0" w:space="0" w:color="auto"/>
            <w:right w:val="none" w:sz="0" w:space="0" w:color="auto"/>
          </w:divBdr>
        </w:div>
        <w:div w:id="827553117">
          <w:marLeft w:val="0"/>
          <w:marRight w:val="0"/>
          <w:marTop w:val="0"/>
          <w:marBottom w:val="0"/>
          <w:divBdr>
            <w:top w:val="none" w:sz="0" w:space="0" w:color="auto"/>
            <w:left w:val="none" w:sz="0" w:space="0" w:color="auto"/>
            <w:bottom w:val="none" w:sz="0" w:space="0" w:color="auto"/>
            <w:right w:val="none" w:sz="0" w:space="0" w:color="auto"/>
          </w:divBdr>
        </w:div>
        <w:div w:id="320815953">
          <w:marLeft w:val="0"/>
          <w:marRight w:val="0"/>
          <w:marTop w:val="0"/>
          <w:marBottom w:val="0"/>
          <w:divBdr>
            <w:top w:val="none" w:sz="0" w:space="0" w:color="auto"/>
            <w:left w:val="none" w:sz="0" w:space="0" w:color="auto"/>
            <w:bottom w:val="none" w:sz="0" w:space="0" w:color="auto"/>
            <w:right w:val="none" w:sz="0" w:space="0" w:color="auto"/>
          </w:divBdr>
        </w:div>
        <w:div w:id="358550042">
          <w:marLeft w:val="0"/>
          <w:marRight w:val="0"/>
          <w:marTop w:val="0"/>
          <w:marBottom w:val="0"/>
          <w:divBdr>
            <w:top w:val="none" w:sz="0" w:space="0" w:color="auto"/>
            <w:left w:val="none" w:sz="0" w:space="0" w:color="auto"/>
            <w:bottom w:val="none" w:sz="0" w:space="0" w:color="auto"/>
            <w:right w:val="none" w:sz="0" w:space="0" w:color="auto"/>
          </w:divBdr>
        </w:div>
        <w:div w:id="289558348">
          <w:marLeft w:val="0"/>
          <w:marRight w:val="0"/>
          <w:marTop w:val="0"/>
          <w:marBottom w:val="0"/>
          <w:divBdr>
            <w:top w:val="none" w:sz="0" w:space="0" w:color="auto"/>
            <w:left w:val="none" w:sz="0" w:space="0" w:color="auto"/>
            <w:bottom w:val="none" w:sz="0" w:space="0" w:color="auto"/>
            <w:right w:val="none" w:sz="0" w:space="0" w:color="auto"/>
          </w:divBdr>
        </w:div>
        <w:div w:id="651912272">
          <w:marLeft w:val="0"/>
          <w:marRight w:val="0"/>
          <w:marTop w:val="0"/>
          <w:marBottom w:val="0"/>
          <w:divBdr>
            <w:top w:val="none" w:sz="0" w:space="0" w:color="auto"/>
            <w:left w:val="none" w:sz="0" w:space="0" w:color="auto"/>
            <w:bottom w:val="none" w:sz="0" w:space="0" w:color="auto"/>
            <w:right w:val="none" w:sz="0" w:space="0" w:color="auto"/>
          </w:divBdr>
        </w:div>
        <w:div w:id="2112779496">
          <w:marLeft w:val="0"/>
          <w:marRight w:val="0"/>
          <w:marTop w:val="0"/>
          <w:marBottom w:val="0"/>
          <w:divBdr>
            <w:top w:val="none" w:sz="0" w:space="0" w:color="auto"/>
            <w:left w:val="none" w:sz="0" w:space="0" w:color="auto"/>
            <w:bottom w:val="none" w:sz="0" w:space="0" w:color="auto"/>
            <w:right w:val="none" w:sz="0" w:space="0" w:color="auto"/>
          </w:divBdr>
        </w:div>
      </w:divsChild>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2ED9D-999F-4D8D-8127-09FF33CE6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2326</Words>
  <Characters>13262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Sheldon Lynn</dc:creator>
  <cp:lastModifiedBy>Connor Goudie</cp:lastModifiedBy>
  <cp:revision>2</cp:revision>
  <dcterms:created xsi:type="dcterms:W3CDTF">2016-04-04T06:30:00Z</dcterms:created>
  <dcterms:modified xsi:type="dcterms:W3CDTF">2016-04-04T06:30:00Z</dcterms:modified>
</cp:coreProperties>
</file>